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DCFB6" w14:textId="77777777" w:rsidR="002078B2" w:rsidRDefault="002078B2" w:rsidP="002078B2">
      <w:pPr>
        <w:spacing w:before="60" w:after="0" w:line="264" w:lineRule="auto"/>
        <w:jc w:val="center"/>
        <w:rPr>
          <w:rFonts w:ascii="ArnoPro" w:eastAsia="ArnoPro" w:hAnsi="ArnoPro" w:cs="ArnoPro"/>
          <w:b/>
          <w:color w:val="000000"/>
          <w:sz w:val="32"/>
          <w:szCs w:val="32"/>
        </w:rPr>
      </w:pPr>
      <w:r>
        <w:rPr>
          <w:rFonts w:ascii="ArnoPro" w:eastAsia="ArnoPro" w:hAnsi="ArnoPro" w:cs="ArnoPro"/>
          <w:b/>
          <w:color w:val="000000"/>
          <w:sz w:val="30"/>
          <w:szCs w:val="30"/>
        </w:rPr>
        <w:t>TRƯỜNG ĐẠI HỌC BÁCH KHOA HÀ NỘI</w:t>
      </w:r>
    </w:p>
    <w:p w14:paraId="6EA643E5" w14:textId="77777777" w:rsidR="002078B2" w:rsidRDefault="002078B2" w:rsidP="002078B2">
      <w:pPr>
        <w:spacing w:before="60" w:after="0" w:line="264" w:lineRule="auto"/>
        <w:rPr>
          <w:color w:val="000000"/>
          <w:sz w:val="26"/>
          <w:szCs w:val="26"/>
        </w:rPr>
      </w:pPr>
    </w:p>
    <w:p w14:paraId="7B878CAB" w14:textId="77777777" w:rsidR="002078B2" w:rsidRDefault="002078B2" w:rsidP="002078B2">
      <w:pPr>
        <w:spacing w:before="60" w:after="0" w:line="264" w:lineRule="auto"/>
        <w:jc w:val="center"/>
        <w:rPr>
          <w:rFonts w:ascii="ArnoPro" w:eastAsia="ArnoPro" w:hAnsi="ArnoPro" w:cs="ArnoPro"/>
          <w:b/>
          <w:color w:val="000000"/>
          <w:sz w:val="52"/>
          <w:szCs w:val="52"/>
        </w:rPr>
      </w:pPr>
    </w:p>
    <w:p w14:paraId="1A2C6C4B" w14:textId="77777777" w:rsidR="002078B2" w:rsidRDefault="002078B2" w:rsidP="002078B2">
      <w:pPr>
        <w:spacing w:before="60" w:after="0" w:line="264" w:lineRule="auto"/>
        <w:rPr>
          <w:color w:val="000000"/>
          <w:sz w:val="26"/>
          <w:szCs w:val="26"/>
        </w:rPr>
      </w:pPr>
    </w:p>
    <w:p w14:paraId="35432993" w14:textId="77777777" w:rsidR="002078B2" w:rsidRDefault="002078B2" w:rsidP="002078B2">
      <w:pPr>
        <w:spacing w:before="60" w:after="0" w:line="264" w:lineRule="auto"/>
        <w:rPr>
          <w:color w:val="000000"/>
          <w:sz w:val="26"/>
          <w:szCs w:val="26"/>
        </w:rPr>
      </w:pPr>
    </w:p>
    <w:p w14:paraId="6C9ECC4F" w14:textId="77777777" w:rsidR="002078B2" w:rsidRDefault="002078B2" w:rsidP="002078B2">
      <w:pPr>
        <w:spacing w:before="60" w:after="0" w:line="264" w:lineRule="auto"/>
        <w:rPr>
          <w:color w:val="000000"/>
          <w:sz w:val="26"/>
          <w:szCs w:val="26"/>
        </w:rPr>
      </w:pPr>
    </w:p>
    <w:p w14:paraId="2310DFB9" w14:textId="77777777" w:rsidR="002078B2" w:rsidRDefault="002078B2" w:rsidP="002078B2">
      <w:pPr>
        <w:spacing w:before="60" w:after="0" w:line="264" w:lineRule="auto"/>
        <w:jc w:val="center"/>
        <w:rPr>
          <w:rFonts w:ascii="ArnoPro" w:eastAsia="ArnoPro" w:hAnsi="ArnoPro" w:cs="ArnoPro"/>
          <w:b/>
          <w:color w:val="000000"/>
          <w:sz w:val="46"/>
          <w:szCs w:val="46"/>
        </w:rPr>
      </w:pPr>
    </w:p>
    <w:p w14:paraId="59637AC5" w14:textId="77777777" w:rsidR="002078B2" w:rsidRDefault="002078B2" w:rsidP="002078B2">
      <w:pPr>
        <w:spacing w:before="60" w:after="0" w:line="264" w:lineRule="auto"/>
        <w:jc w:val="center"/>
        <w:rPr>
          <w:rFonts w:ascii="ArnoPro" w:eastAsia="ArnoPro" w:hAnsi="ArnoPro" w:cs="ArnoPro"/>
          <w:b/>
          <w:color w:val="000000"/>
          <w:sz w:val="46"/>
          <w:szCs w:val="46"/>
        </w:rPr>
      </w:pPr>
      <w:r>
        <w:rPr>
          <w:rFonts w:ascii="ArnoPro" w:eastAsia="ArnoPro" w:hAnsi="ArnoPro" w:cs="ArnoPro"/>
          <w:b/>
          <w:color w:val="000000"/>
          <w:sz w:val="50"/>
          <w:szCs w:val="50"/>
        </w:rPr>
        <w:t>ĐỒ ÁN TỐT NGHIỆP</w:t>
      </w:r>
    </w:p>
    <w:p w14:paraId="5869CB1B" w14:textId="77777777" w:rsidR="002078B2" w:rsidRDefault="002078B2" w:rsidP="002078B2">
      <w:pPr>
        <w:spacing w:before="480" w:after="0" w:line="264" w:lineRule="auto"/>
        <w:jc w:val="center"/>
        <w:rPr>
          <w:rFonts w:ascii="ArnoPro" w:eastAsia="ArnoPro" w:hAnsi="ArnoPro" w:cs="ArnoPro"/>
          <w:b/>
          <w:color w:val="000000"/>
          <w:sz w:val="26"/>
          <w:szCs w:val="26"/>
        </w:rPr>
      </w:pPr>
      <w:r>
        <w:rPr>
          <w:rFonts w:ascii="ArnoPro" w:eastAsia="ArnoPro" w:hAnsi="ArnoPro" w:cs="ArnoPro"/>
          <w:b/>
          <w:color w:val="000000"/>
          <w:sz w:val="46"/>
          <w:szCs w:val="46"/>
        </w:rPr>
        <w:t>Website thuê nhà</w:t>
      </w:r>
    </w:p>
    <w:p w14:paraId="6DA1A818" w14:textId="77777777" w:rsidR="002078B2" w:rsidRDefault="002078B2" w:rsidP="002078B2">
      <w:pPr>
        <w:spacing w:before="0" w:after="0" w:line="264" w:lineRule="auto"/>
        <w:jc w:val="center"/>
        <w:rPr>
          <w:rFonts w:ascii="ArnoPro" w:eastAsia="ArnoPro" w:hAnsi="ArnoPro" w:cs="ArnoPro"/>
          <w:b/>
          <w:color w:val="000000"/>
          <w:sz w:val="26"/>
          <w:szCs w:val="26"/>
        </w:rPr>
      </w:pPr>
    </w:p>
    <w:p w14:paraId="6DBA8006" w14:textId="77777777" w:rsidR="002078B2" w:rsidRDefault="002078B2" w:rsidP="002078B2">
      <w:pPr>
        <w:spacing w:before="360" w:after="0" w:line="240" w:lineRule="auto"/>
        <w:jc w:val="center"/>
        <w:rPr>
          <w:b/>
          <w:color w:val="000000"/>
          <w:sz w:val="28"/>
          <w:szCs w:val="28"/>
        </w:rPr>
      </w:pPr>
      <w:r>
        <w:rPr>
          <w:b/>
          <w:color w:val="000000"/>
          <w:sz w:val="28"/>
          <w:szCs w:val="28"/>
        </w:rPr>
        <w:t>Phương Trung Đức</w:t>
      </w:r>
    </w:p>
    <w:p w14:paraId="26CE682F" w14:textId="77777777" w:rsidR="002078B2" w:rsidRDefault="002078B2" w:rsidP="002078B2">
      <w:pPr>
        <w:spacing w:before="60" w:after="0" w:line="240" w:lineRule="auto"/>
        <w:jc w:val="center"/>
        <w:rPr>
          <w:color w:val="000000"/>
          <w:sz w:val="26"/>
          <w:szCs w:val="26"/>
        </w:rPr>
      </w:pPr>
      <w:r>
        <w:rPr>
          <w:color w:val="000000"/>
          <w:sz w:val="26"/>
          <w:szCs w:val="26"/>
        </w:rPr>
        <w:t>duc.pt173030@sis.hust.edu.vn</w:t>
      </w:r>
    </w:p>
    <w:p w14:paraId="577F8C3E" w14:textId="77777777" w:rsidR="002078B2" w:rsidRDefault="002078B2" w:rsidP="002078B2">
      <w:pPr>
        <w:spacing w:before="240" w:after="0" w:line="264" w:lineRule="auto"/>
        <w:jc w:val="center"/>
        <w:rPr>
          <w:b/>
          <w:color w:val="000000"/>
          <w:sz w:val="28"/>
          <w:szCs w:val="28"/>
        </w:rPr>
      </w:pPr>
      <w:r>
        <w:rPr>
          <w:b/>
          <w:color w:val="000000"/>
          <w:sz w:val="28"/>
          <w:szCs w:val="28"/>
        </w:rPr>
        <w:t>Ngành …</w:t>
      </w:r>
    </w:p>
    <w:p w14:paraId="53341711" w14:textId="77777777" w:rsidR="002078B2" w:rsidRDefault="002078B2" w:rsidP="002078B2">
      <w:pPr>
        <w:spacing w:before="60" w:after="0" w:line="264" w:lineRule="auto"/>
        <w:jc w:val="center"/>
        <w:rPr>
          <w:color w:val="000000"/>
          <w:sz w:val="26"/>
          <w:szCs w:val="26"/>
        </w:rPr>
      </w:pPr>
      <w:r>
        <w:rPr>
          <w:b/>
          <w:color w:val="000000"/>
          <w:sz w:val="28"/>
          <w:szCs w:val="28"/>
        </w:rPr>
        <w:t>Chuyên ngành …</w:t>
      </w:r>
    </w:p>
    <w:p w14:paraId="1065BA46" w14:textId="77777777" w:rsidR="002078B2" w:rsidRDefault="002078B2" w:rsidP="002078B2">
      <w:pPr>
        <w:spacing w:before="60" w:after="0" w:line="264" w:lineRule="auto"/>
        <w:rPr>
          <w:color w:val="000000"/>
          <w:sz w:val="26"/>
          <w:szCs w:val="26"/>
        </w:rPr>
      </w:pPr>
    </w:p>
    <w:p w14:paraId="29A7D3C4" w14:textId="77777777" w:rsidR="002078B2" w:rsidRDefault="002078B2" w:rsidP="002078B2">
      <w:pPr>
        <w:spacing w:before="60" w:after="0" w:line="264" w:lineRule="auto"/>
        <w:rPr>
          <w:color w:val="000000"/>
          <w:sz w:val="26"/>
          <w:szCs w:val="26"/>
        </w:rPr>
      </w:pPr>
    </w:p>
    <w:p w14:paraId="2673D2DB" w14:textId="77777777" w:rsidR="002078B2" w:rsidRDefault="002078B2" w:rsidP="002078B2">
      <w:pPr>
        <w:spacing w:before="60" w:after="0" w:line="264" w:lineRule="auto"/>
        <w:rPr>
          <w:color w:val="000000"/>
          <w:sz w:val="26"/>
          <w:szCs w:val="26"/>
        </w:rPr>
      </w:pPr>
    </w:p>
    <w:p w14:paraId="446CEE6E" w14:textId="77777777" w:rsidR="002078B2" w:rsidRDefault="002078B2" w:rsidP="002078B2">
      <w:pPr>
        <w:spacing w:before="60" w:after="0" w:line="264" w:lineRule="auto"/>
        <w:rPr>
          <w:color w:val="000000"/>
          <w:sz w:val="26"/>
          <w:szCs w:val="26"/>
        </w:rPr>
      </w:pPr>
    </w:p>
    <w:p w14:paraId="2203C7C2" w14:textId="77777777" w:rsidR="002078B2" w:rsidRDefault="002078B2" w:rsidP="002078B2">
      <w:pPr>
        <w:spacing w:before="60" w:after="0" w:line="264" w:lineRule="auto"/>
        <w:rPr>
          <w:color w:val="000000"/>
          <w:sz w:val="26"/>
          <w:szCs w:val="26"/>
        </w:rPr>
      </w:pPr>
    </w:p>
    <w:tbl>
      <w:tblPr>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2078B2" w14:paraId="5B5673A7" w14:textId="77777777" w:rsidTr="00C36136">
        <w:tc>
          <w:tcPr>
            <w:tcW w:w="3261" w:type="dxa"/>
          </w:tcPr>
          <w:p w14:paraId="06131022" w14:textId="77777777" w:rsidR="002078B2" w:rsidRDefault="002078B2" w:rsidP="00C36136">
            <w:pPr>
              <w:spacing w:after="0" w:line="240" w:lineRule="auto"/>
              <w:ind w:firstLine="318"/>
              <w:rPr>
                <w:b/>
              </w:rPr>
            </w:pPr>
            <w:r>
              <w:rPr>
                <w:b/>
              </w:rPr>
              <w:t>Giảng viên hướng dẫn:</w:t>
            </w:r>
          </w:p>
        </w:tc>
        <w:tc>
          <w:tcPr>
            <w:tcW w:w="5351" w:type="dxa"/>
          </w:tcPr>
          <w:p w14:paraId="245E93BD" w14:textId="77777777" w:rsidR="002078B2" w:rsidRDefault="002078B2" w:rsidP="00C36136">
            <w:pPr>
              <w:tabs>
                <w:tab w:val="left" w:pos="3750"/>
              </w:tabs>
              <w:spacing w:after="0" w:line="240" w:lineRule="auto"/>
            </w:pPr>
            <w:r>
              <w:t>TS. Trịnh Tuấn Đạt</w:t>
            </w:r>
            <w:r>
              <w:tab/>
            </w:r>
            <w:r>
              <w:rPr>
                <w:noProof/>
              </w:rPr>
              <mc:AlternateContent>
                <mc:Choice Requires="wps">
                  <w:drawing>
                    <wp:anchor distT="0" distB="0" distL="114300" distR="114300" simplePos="0" relativeHeight="251659264" behindDoc="0" locked="0" layoutInCell="1" hidden="0" allowOverlap="1" wp14:anchorId="55EBFCAA" wp14:editId="5948E78A">
                      <wp:simplePos x="0" y="0"/>
                      <wp:positionH relativeFrom="column">
                        <wp:posOffset>1968500</wp:posOffset>
                      </wp:positionH>
                      <wp:positionV relativeFrom="paragraph">
                        <wp:posOffset>165100</wp:posOffset>
                      </wp:positionV>
                      <wp:extent cx="0"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35F6C707" id="_x0000_t32" coordsize="21600,21600" o:spt="32" o:oned="t" path="m,l21600,21600e" filled="f">
                      <v:path arrowok="t" fillok="f" o:connecttype="none"/>
                      <o:lock v:ext="edit" shapetype="t"/>
                    </v:shapetype>
                    <v:shape id="Straight Arrow Connector 114" o:spid="_x0000_s1026" type="#_x0000_t32" style="position:absolute;margin-left:155pt;margin-top:13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">
                      <v:stroke startarrowwidth="narrow" startarrowlength="short" endarrowwidth="narrow" endarrowlength="short" joinstyle="miter"/>
                    </v:shape>
                  </w:pict>
                </mc:Fallback>
              </mc:AlternateContent>
            </w:r>
          </w:p>
        </w:tc>
      </w:tr>
      <w:tr w:rsidR="002078B2" w14:paraId="10124F24" w14:textId="77777777" w:rsidTr="00C36136">
        <w:tc>
          <w:tcPr>
            <w:tcW w:w="3261" w:type="dxa"/>
          </w:tcPr>
          <w:p w14:paraId="1E9FBE23" w14:textId="77777777" w:rsidR="002078B2" w:rsidRDefault="002078B2" w:rsidP="00C36136">
            <w:pPr>
              <w:spacing w:after="0" w:line="240" w:lineRule="auto"/>
              <w:ind w:firstLine="318"/>
              <w:rPr>
                <w:b/>
              </w:rPr>
            </w:pPr>
          </w:p>
          <w:p w14:paraId="714E10D7" w14:textId="77777777" w:rsidR="002078B2" w:rsidRDefault="002078B2" w:rsidP="00C36136">
            <w:pPr>
              <w:spacing w:after="0" w:line="240" w:lineRule="auto"/>
              <w:ind w:firstLine="318"/>
              <w:rPr>
                <w:b/>
              </w:rPr>
            </w:pPr>
            <w:r>
              <w:rPr>
                <w:b/>
              </w:rPr>
              <w:t>Bộ môn:</w:t>
            </w:r>
          </w:p>
        </w:tc>
        <w:tc>
          <w:tcPr>
            <w:tcW w:w="5351" w:type="dxa"/>
          </w:tcPr>
          <w:p w14:paraId="5AE8F6EC" w14:textId="77777777" w:rsidR="002078B2" w:rsidRDefault="002078B2" w:rsidP="00C36136">
            <w:pPr>
              <w:spacing w:after="0" w:line="240" w:lineRule="auto"/>
            </w:pPr>
          </w:p>
          <w:p w14:paraId="3655AE73" w14:textId="77777777" w:rsidR="002078B2" w:rsidRDefault="002078B2" w:rsidP="00C36136">
            <w:pPr>
              <w:spacing w:after="0" w:line="240" w:lineRule="auto"/>
            </w:pPr>
            <w:r>
              <w:t xml:space="preserve">Khoa học máy tính </w:t>
            </w:r>
          </w:p>
        </w:tc>
      </w:tr>
      <w:tr w:rsidR="002078B2" w14:paraId="7BFE46E1" w14:textId="77777777" w:rsidTr="00C36136">
        <w:tc>
          <w:tcPr>
            <w:tcW w:w="3261" w:type="dxa"/>
          </w:tcPr>
          <w:p w14:paraId="2972D7FE" w14:textId="77777777" w:rsidR="002078B2" w:rsidRDefault="002078B2" w:rsidP="00C36136">
            <w:pPr>
              <w:spacing w:after="0" w:line="240" w:lineRule="auto"/>
              <w:ind w:firstLine="318"/>
              <w:rPr>
                <w:b/>
              </w:rPr>
            </w:pPr>
            <w:r>
              <w:rPr>
                <w:b/>
              </w:rPr>
              <w:t>Viện:</w:t>
            </w:r>
          </w:p>
        </w:tc>
        <w:tc>
          <w:tcPr>
            <w:tcW w:w="5351" w:type="dxa"/>
          </w:tcPr>
          <w:p w14:paraId="35D502CA" w14:textId="77777777" w:rsidR="002078B2" w:rsidRDefault="002078B2" w:rsidP="00C36136">
            <w:pPr>
              <w:spacing w:after="0" w:line="240" w:lineRule="auto"/>
            </w:pPr>
            <w:r>
              <w:t>Công nghệ thông tin – Truyền thông</w:t>
            </w:r>
          </w:p>
          <w:p w14:paraId="47D8DF37" w14:textId="77777777" w:rsidR="002078B2" w:rsidRDefault="002078B2" w:rsidP="00C36136">
            <w:pPr>
              <w:spacing w:after="0" w:line="240" w:lineRule="auto"/>
            </w:pPr>
          </w:p>
          <w:p w14:paraId="65F82708" w14:textId="77777777" w:rsidR="002078B2" w:rsidRDefault="002078B2" w:rsidP="00C36136">
            <w:pPr>
              <w:spacing w:after="0" w:line="240" w:lineRule="auto"/>
            </w:pPr>
          </w:p>
        </w:tc>
      </w:tr>
      <w:tr w:rsidR="002078B2" w14:paraId="23A94EB5" w14:textId="77777777" w:rsidTr="00C36136">
        <w:tc>
          <w:tcPr>
            <w:tcW w:w="8612" w:type="dxa"/>
            <w:gridSpan w:val="2"/>
          </w:tcPr>
          <w:p w14:paraId="64F211EF" w14:textId="77777777" w:rsidR="002078B2" w:rsidRDefault="002078B2" w:rsidP="00C36136">
            <w:pPr>
              <w:spacing w:after="0" w:line="240" w:lineRule="auto"/>
            </w:pPr>
          </w:p>
          <w:p w14:paraId="35A6E2C1" w14:textId="77777777" w:rsidR="002078B2" w:rsidRDefault="002078B2" w:rsidP="00C36136">
            <w:pPr>
              <w:spacing w:after="0" w:line="240" w:lineRule="auto"/>
            </w:pPr>
          </w:p>
          <w:p w14:paraId="1D8C491A" w14:textId="77777777" w:rsidR="002078B2" w:rsidRDefault="002078B2" w:rsidP="00476021">
            <w:pPr>
              <w:spacing w:after="0" w:line="240" w:lineRule="auto"/>
              <w:rPr>
                <w:b/>
              </w:rPr>
            </w:pPr>
          </w:p>
          <w:p w14:paraId="29DD238B" w14:textId="77777777" w:rsidR="002078B2" w:rsidRDefault="002078B2" w:rsidP="00C36136">
            <w:pPr>
              <w:spacing w:after="0" w:line="240" w:lineRule="auto"/>
              <w:jc w:val="center"/>
            </w:pPr>
            <w:r>
              <w:rPr>
                <w:b/>
              </w:rPr>
              <w:t>HÀ NỘI, 07/2022</w:t>
            </w:r>
          </w:p>
        </w:tc>
      </w:tr>
    </w:tbl>
    <w:p w14:paraId="313D4CF9" w14:textId="77777777" w:rsidR="002078B2" w:rsidRDefault="002078B2" w:rsidP="002078B2">
      <w:pPr>
        <w:rPr>
          <w:rFonts w:ascii="Arial" w:eastAsia="Arial" w:hAnsi="Arial" w:cs="Arial"/>
          <w:sz w:val="36"/>
          <w:szCs w:val="36"/>
        </w:rPr>
        <w:sectPr w:rsidR="002078B2">
          <w:footerReference w:type="even" r:id="rId8"/>
          <w:pgSz w:w="11900" w:h="16840"/>
          <w:pgMar w:top="1134" w:right="1134" w:bottom="1134" w:left="1985" w:header="851" w:footer="1247" w:gutter="0"/>
          <w:pgNumType w:start="1"/>
          <w:cols w:space="720"/>
        </w:sectPr>
      </w:pPr>
    </w:p>
    <w:p w14:paraId="17BEB06B" w14:textId="77777777" w:rsidR="002078B2" w:rsidRDefault="002078B2" w:rsidP="002078B2">
      <w:pPr>
        <w:pStyle w:val="Heading1"/>
        <w:framePr w:wrap="notBeside"/>
        <w:numPr>
          <w:ilvl w:val="0"/>
          <w:numId w:val="14"/>
        </w:numPr>
        <w:ind w:hanging="360"/>
        <w:jc w:val="both"/>
      </w:pPr>
      <w:bookmarkStart w:id="0" w:name="_heading=h.gjdgxs" w:colFirst="0" w:colLast="0"/>
      <w:bookmarkEnd w:id="0"/>
      <w:r>
        <w:lastRenderedPageBreak/>
        <w:t>Lời cam kết</w:t>
      </w:r>
    </w:p>
    <w:p w14:paraId="0982C90C" w14:textId="77777777" w:rsidR="002078B2" w:rsidRDefault="002078B2" w:rsidP="002078B2">
      <w:pPr>
        <w:spacing w:line="240" w:lineRule="auto"/>
      </w:pPr>
      <w:r>
        <w:t xml:space="preserve">Họ và tên sinh viên: Phương Trung Đức          </w:t>
      </w:r>
    </w:p>
    <w:p w14:paraId="79679278" w14:textId="77777777" w:rsidR="002078B2" w:rsidRDefault="002078B2" w:rsidP="002078B2">
      <w:pPr>
        <w:spacing w:line="240" w:lineRule="auto"/>
      </w:pPr>
      <w:r>
        <w:t>Điện thoại liên lạc: 0979336552 Email: duc.pt173030@sis.hust.edu.vn</w:t>
      </w:r>
    </w:p>
    <w:p w14:paraId="156AFFE1" w14:textId="77777777" w:rsidR="002078B2" w:rsidRDefault="002078B2" w:rsidP="002078B2">
      <w:pPr>
        <w:spacing w:line="240" w:lineRule="auto"/>
      </w:pPr>
      <w:r>
        <w:t>Lớp: KHMT.04-K62 Hệ đào tạo: Kĩ sư chính quy</w:t>
      </w:r>
    </w:p>
    <w:p w14:paraId="44E71EFF" w14:textId="77777777" w:rsidR="002078B2" w:rsidRDefault="002078B2" w:rsidP="002078B2">
      <w:pPr>
        <w:spacing w:line="240" w:lineRule="auto"/>
      </w:pPr>
    </w:p>
    <w:p w14:paraId="719D08AE" w14:textId="77777777" w:rsidR="002078B2" w:rsidRDefault="002078B2" w:rsidP="002078B2">
      <w:r>
        <w:t xml:space="preserve">Tôi – </w:t>
      </w:r>
      <w:r>
        <w:rPr>
          <w:i/>
        </w:rPr>
        <w:t xml:space="preserve">Phương Trung </w:t>
      </w:r>
      <w:proofErr w:type="gramStart"/>
      <w:r>
        <w:rPr>
          <w:i/>
        </w:rPr>
        <w:t xml:space="preserve">Đức </w:t>
      </w:r>
      <w:r>
        <w:t xml:space="preserve"> –</w:t>
      </w:r>
      <w:proofErr w:type="gramEnd"/>
      <w:r>
        <w:t xml:space="preserve"> cam kết Đồ án Tốt nghiệp (ĐATN) là công trình nghiên cứu của bản thân tôi dưới sự hướng dẫn của </w:t>
      </w:r>
      <w:r>
        <w:rPr>
          <w:i/>
        </w:rPr>
        <w:t>TS. Trịnh Tuấn Đạt</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0"/>
        <w:gridCol w:w="4401"/>
      </w:tblGrid>
      <w:tr w:rsidR="002078B2" w14:paraId="6B2772A2" w14:textId="77777777" w:rsidTr="00C36136">
        <w:tc>
          <w:tcPr>
            <w:tcW w:w="4380" w:type="dxa"/>
          </w:tcPr>
          <w:p w14:paraId="3062F891" w14:textId="77777777" w:rsidR="002078B2" w:rsidRDefault="002078B2" w:rsidP="00C36136">
            <w:pPr>
              <w:rPr>
                <w:i/>
              </w:rPr>
            </w:pPr>
            <w:r>
              <w:tab/>
            </w:r>
            <w:r>
              <w:tab/>
            </w:r>
            <w:r>
              <w:tab/>
            </w:r>
            <w:r>
              <w:tab/>
            </w:r>
            <w:r>
              <w:tab/>
            </w:r>
          </w:p>
        </w:tc>
        <w:tc>
          <w:tcPr>
            <w:tcW w:w="4401" w:type="dxa"/>
          </w:tcPr>
          <w:p w14:paraId="5FE6A82B" w14:textId="77777777" w:rsidR="002078B2" w:rsidRDefault="002078B2" w:rsidP="00C36136">
            <w:pPr>
              <w:jc w:val="center"/>
              <w:rPr>
                <w:i/>
              </w:rPr>
            </w:pPr>
            <w:r>
              <w:rPr>
                <w:i/>
              </w:rPr>
              <w:t>Hà Nội, ngày    tháng    năm</w:t>
            </w:r>
          </w:p>
          <w:p w14:paraId="2ECE5D21" w14:textId="77777777" w:rsidR="002078B2" w:rsidRDefault="002078B2" w:rsidP="00C36136">
            <w:pPr>
              <w:jc w:val="center"/>
            </w:pPr>
            <w:r>
              <w:t>Tác giả ĐATN</w:t>
            </w:r>
          </w:p>
          <w:p w14:paraId="3DD776DB" w14:textId="77777777" w:rsidR="002078B2" w:rsidRDefault="002078B2" w:rsidP="00C36136">
            <w:pPr>
              <w:jc w:val="center"/>
            </w:pPr>
          </w:p>
          <w:p w14:paraId="0DF78E6C" w14:textId="77777777" w:rsidR="002078B2" w:rsidRDefault="002078B2" w:rsidP="00C36136">
            <w:pPr>
              <w:jc w:val="center"/>
            </w:pPr>
          </w:p>
          <w:p w14:paraId="6D1F770F" w14:textId="77777777" w:rsidR="002078B2" w:rsidRDefault="002078B2" w:rsidP="00C36136">
            <w:pPr>
              <w:jc w:val="center"/>
              <w:rPr>
                <w:i/>
              </w:rPr>
            </w:pPr>
            <w:r>
              <w:rPr>
                <w:i/>
              </w:rPr>
              <w:t>Họ và tên sinh viên</w:t>
            </w:r>
          </w:p>
        </w:tc>
      </w:tr>
    </w:tbl>
    <w:p w14:paraId="6365982D" w14:textId="77777777" w:rsidR="002078B2" w:rsidRDefault="002078B2" w:rsidP="002078B2">
      <w:pPr>
        <w:pStyle w:val="Heading1"/>
        <w:framePr w:wrap="notBeside"/>
        <w:numPr>
          <w:ilvl w:val="0"/>
          <w:numId w:val="14"/>
        </w:numPr>
        <w:ind w:hanging="360"/>
      </w:pPr>
      <w:bookmarkStart w:id="1" w:name="_heading=h.30j0zll" w:colFirst="0" w:colLast="0"/>
      <w:bookmarkEnd w:id="1"/>
      <w:r>
        <w:lastRenderedPageBreak/>
        <w:t>Lời cảm ơn</w:t>
      </w:r>
    </w:p>
    <w:p w14:paraId="4B8BE2C5" w14:textId="77777777" w:rsidR="002078B2" w:rsidRDefault="002078B2" w:rsidP="002078B2">
      <w:r>
        <w:t xml:space="preserve">Lời đầu tiên, em xin gửi lời cảm ơn tới </w:t>
      </w:r>
      <w:proofErr w:type="gramStart"/>
      <w:r>
        <w:t>TS.Trịnh</w:t>
      </w:r>
      <w:proofErr w:type="gramEnd"/>
      <w:r>
        <w:t xml:space="preserve"> Tuấn Đạt đã tận tình hướng dẫn, giúp đỡ em trong quá trình thực hiện Đồ án tốt nghiệp của mình.</w:t>
      </w:r>
    </w:p>
    <w:p w14:paraId="50877309" w14:textId="77777777" w:rsidR="002078B2" w:rsidRDefault="002078B2" w:rsidP="002078B2">
      <w:r>
        <w:t>Em xin chân thành cảm ơn các thầy, cô giáo Viện Công nghệ thông tin và Truyền thông của trường Đại học Bách Khoa Hà Nội đã dìu dắt, dạy dỗ em cả về kiến thức chuyên môn và tinh thần học tập để em có được những kiến thức thực hiện đồ án tốt nghiệp của mình.</w:t>
      </w:r>
    </w:p>
    <w:p w14:paraId="77550771" w14:textId="77777777" w:rsidR="002078B2" w:rsidRDefault="002078B2" w:rsidP="002078B2">
      <w:r>
        <w:t>Em xin chân thành cảm ơn các thầy cô trong ban giám hiệu nhà trường, các phòng ban đã giúp đỡ tạo điều kiện tốt nhất cho em trong suốt thời gian học tập tại trƣờng. Tuy có nhiều cố gắng trong quá trình học tập hay trong quá trình làm đồ án tốt nghiệp, bản thân em cũng không thể tránh khỏi những thiếu sót, em rất mong đƣợc sự góp ý, nhận xét của tất cả các thầy cô giáo và mọi người để bản thân em của em được hoàn thiện hơn.</w:t>
      </w:r>
    </w:p>
    <w:p w14:paraId="140B7ED4" w14:textId="77777777" w:rsidR="002078B2" w:rsidRDefault="002078B2" w:rsidP="002078B2">
      <w:pPr>
        <w:pStyle w:val="Heading1"/>
        <w:framePr w:wrap="notBeside"/>
        <w:numPr>
          <w:ilvl w:val="0"/>
          <w:numId w:val="14"/>
        </w:numPr>
        <w:ind w:hanging="360"/>
      </w:pPr>
      <w:bookmarkStart w:id="2" w:name="_heading=h.1fob9te" w:colFirst="0" w:colLast="0"/>
      <w:bookmarkEnd w:id="2"/>
      <w:r>
        <w:lastRenderedPageBreak/>
        <w:t>Tóm tắt</w:t>
      </w:r>
    </w:p>
    <w:p w14:paraId="180D3966" w14:textId="77777777" w:rsidR="002078B2" w:rsidRDefault="002078B2" w:rsidP="002078B2">
      <w:r>
        <w:t>Em chưa có ý tưởng tóm tắt trong phần này</w:t>
      </w:r>
    </w:p>
    <w:p w14:paraId="4E5FC23D" w14:textId="77777777" w:rsidR="002078B2" w:rsidRDefault="002078B2" w:rsidP="002078B2">
      <w:pPr>
        <w:pStyle w:val="Heading1"/>
        <w:framePr w:wrap="notBeside"/>
        <w:numPr>
          <w:ilvl w:val="0"/>
          <w:numId w:val="14"/>
        </w:numPr>
        <w:ind w:hanging="360"/>
        <w:jc w:val="both"/>
      </w:pPr>
      <w:bookmarkStart w:id="3" w:name="_heading=h.3znysh7" w:colFirst="0" w:colLast="0"/>
      <w:bookmarkEnd w:id="3"/>
      <w:r>
        <w:lastRenderedPageBreak/>
        <w:t>Abstract</w:t>
      </w:r>
    </w:p>
    <w:p w14:paraId="4AAB833D" w14:textId="77777777" w:rsidR="002078B2" w:rsidRDefault="002078B2" w:rsidP="002078B2">
      <w:r>
        <w:t>Mục này khuyến khích sinh viên viết lại mục “Tóm tắt” đồ án tốt nghiệp ở trang trước bằng tiếng Anh. Phần này phải có đầy đủ các nội dung như trong phần tóm tắt bằng tiếng Việt.</w:t>
      </w:r>
    </w:p>
    <w:p w14:paraId="30D69646" w14:textId="77777777" w:rsidR="002078B2" w:rsidRDefault="002078B2" w:rsidP="002078B2">
      <w:r>
        <w:t>Sinh viên không nhất thiết phải trình bày mục này. Nhưng nếu lựa chọn trình bày, sinh viên cần đảm bảo câu từ và ngữ pháp chuẩn tắc, nếu không sẽ có tác dụng ngược, gây phản cảm.</w:t>
      </w:r>
    </w:p>
    <w:p w14:paraId="334FD079" w14:textId="77777777" w:rsidR="002078B2" w:rsidRDefault="002078B2" w:rsidP="002078B2"/>
    <w:p w14:paraId="17FD9205" w14:textId="77777777" w:rsidR="002078B2" w:rsidRDefault="002078B2" w:rsidP="002078B2">
      <w:pPr>
        <w:jc w:val="center"/>
      </w:pPr>
    </w:p>
    <w:p w14:paraId="75D7780B" w14:textId="77777777" w:rsidR="002078B2" w:rsidRDefault="002078B2" w:rsidP="002078B2">
      <w:pPr>
        <w:jc w:val="center"/>
      </w:pPr>
    </w:p>
    <w:p w14:paraId="662540F8" w14:textId="77777777" w:rsidR="002078B2" w:rsidRDefault="002078B2" w:rsidP="002078B2">
      <w:pPr>
        <w:jc w:val="center"/>
      </w:pPr>
    </w:p>
    <w:p w14:paraId="3E3A576A" w14:textId="77777777" w:rsidR="002078B2" w:rsidRDefault="002078B2" w:rsidP="002078B2">
      <w:pPr>
        <w:jc w:val="center"/>
      </w:pPr>
    </w:p>
    <w:p w14:paraId="5F3857DF" w14:textId="77777777" w:rsidR="002078B2" w:rsidRDefault="002078B2" w:rsidP="002078B2">
      <w:pPr>
        <w:jc w:val="center"/>
      </w:pPr>
    </w:p>
    <w:p w14:paraId="0F8FE21A" w14:textId="77777777" w:rsidR="002078B2" w:rsidRDefault="002078B2" w:rsidP="002078B2">
      <w:pPr>
        <w:jc w:val="center"/>
      </w:pPr>
    </w:p>
    <w:p w14:paraId="1DE1BBFD" w14:textId="77777777" w:rsidR="002078B2" w:rsidRDefault="002078B2" w:rsidP="002078B2">
      <w:pPr>
        <w:jc w:val="center"/>
      </w:pPr>
    </w:p>
    <w:p w14:paraId="77F5A9C1" w14:textId="77777777" w:rsidR="002078B2" w:rsidRDefault="002078B2" w:rsidP="002078B2">
      <w:pPr>
        <w:jc w:val="center"/>
      </w:pPr>
    </w:p>
    <w:p w14:paraId="267E50F1" w14:textId="77777777" w:rsidR="002078B2" w:rsidRDefault="002078B2" w:rsidP="002078B2">
      <w:pPr>
        <w:jc w:val="center"/>
      </w:pPr>
    </w:p>
    <w:p w14:paraId="56F402E5" w14:textId="77777777" w:rsidR="002078B2" w:rsidRDefault="002078B2" w:rsidP="002078B2">
      <w:pPr>
        <w:jc w:val="center"/>
      </w:pPr>
    </w:p>
    <w:p w14:paraId="6A1FE0C2" w14:textId="77777777" w:rsidR="002078B2" w:rsidRDefault="002078B2" w:rsidP="002078B2">
      <w:pPr>
        <w:jc w:val="center"/>
      </w:pPr>
    </w:p>
    <w:p w14:paraId="63FE5CF3" w14:textId="77777777" w:rsidR="002078B2" w:rsidRDefault="002078B2" w:rsidP="002078B2">
      <w:pPr>
        <w:jc w:val="center"/>
      </w:pPr>
    </w:p>
    <w:p w14:paraId="3040B463" w14:textId="77777777" w:rsidR="002078B2" w:rsidRDefault="002078B2" w:rsidP="002078B2">
      <w:pPr>
        <w:jc w:val="center"/>
      </w:pPr>
    </w:p>
    <w:p w14:paraId="3D551933" w14:textId="77777777" w:rsidR="002078B2" w:rsidRDefault="002078B2" w:rsidP="002078B2">
      <w:pPr>
        <w:jc w:val="center"/>
      </w:pPr>
    </w:p>
    <w:p w14:paraId="04B48E33" w14:textId="77777777" w:rsidR="002078B2" w:rsidRDefault="002078B2" w:rsidP="002078B2">
      <w:pPr>
        <w:jc w:val="center"/>
      </w:pPr>
    </w:p>
    <w:p w14:paraId="1DBFF7BF" w14:textId="77777777" w:rsidR="002078B2" w:rsidRDefault="002078B2" w:rsidP="002078B2">
      <w:pPr>
        <w:pStyle w:val="Heading1"/>
        <w:framePr w:wrap="notBeside"/>
        <w:numPr>
          <w:ilvl w:val="0"/>
          <w:numId w:val="14"/>
        </w:numPr>
        <w:ind w:hanging="360"/>
        <w:jc w:val="both"/>
      </w:pPr>
      <w:bookmarkStart w:id="4" w:name="_heading=h.2et92p0" w:colFirst="0" w:colLast="0"/>
      <w:bookmarkEnd w:id="4"/>
      <w:r>
        <w:lastRenderedPageBreak/>
        <w:t>Mục lục</w:t>
      </w:r>
    </w:p>
    <w:p w14:paraId="68901D38" w14:textId="77777777" w:rsidR="002078B2" w:rsidRDefault="002078B2" w:rsidP="002078B2"/>
    <w:sdt>
      <w:sdtPr>
        <w:id w:val="1151566952"/>
        <w:docPartObj>
          <w:docPartGallery w:val="Table of Contents"/>
          <w:docPartUnique/>
        </w:docPartObj>
      </w:sdtPr>
      <w:sdtContent>
        <w:p w14:paraId="7BBDEE71"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b/>
                <w:color w:val="000000"/>
                <w:sz w:val="26"/>
                <w:szCs w:val="26"/>
              </w:rPr>
              <w:t>Lời cam kết</w:t>
            </w:r>
            <w:r>
              <w:rPr>
                <w:b/>
                <w:color w:val="000000"/>
                <w:sz w:val="26"/>
                <w:szCs w:val="26"/>
              </w:rPr>
              <w:tab/>
              <w:t>ii</w:t>
            </w:r>
          </w:hyperlink>
        </w:p>
        <w:p w14:paraId="407163F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0j0zll">
            <w:r w:rsidR="002078B2">
              <w:rPr>
                <w:b/>
                <w:color w:val="000000"/>
                <w:sz w:val="26"/>
                <w:szCs w:val="26"/>
              </w:rPr>
              <w:t>Lời cảm ơn</w:t>
            </w:r>
            <w:r w:rsidR="002078B2">
              <w:rPr>
                <w:b/>
                <w:color w:val="000000"/>
                <w:sz w:val="26"/>
                <w:szCs w:val="26"/>
              </w:rPr>
              <w:tab/>
              <w:t>iii</w:t>
            </w:r>
          </w:hyperlink>
        </w:p>
        <w:p w14:paraId="591562A2"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fob9te">
            <w:r w:rsidR="002078B2">
              <w:rPr>
                <w:b/>
                <w:color w:val="000000"/>
                <w:sz w:val="26"/>
                <w:szCs w:val="26"/>
              </w:rPr>
              <w:t>Tóm tắt</w:t>
            </w:r>
            <w:r w:rsidR="002078B2">
              <w:rPr>
                <w:b/>
                <w:color w:val="000000"/>
                <w:sz w:val="26"/>
                <w:szCs w:val="26"/>
              </w:rPr>
              <w:tab/>
              <w:t>iv</w:t>
            </w:r>
          </w:hyperlink>
        </w:p>
        <w:p w14:paraId="2475C183"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znysh7">
            <w:r w:rsidR="002078B2">
              <w:rPr>
                <w:b/>
                <w:color w:val="000000"/>
                <w:sz w:val="26"/>
                <w:szCs w:val="26"/>
              </w:rPr>
              <w:t>Abstract</w:t>
            </w:r>
            <w:r w:rsidR="002078B2">
              <w:rPr>
                <w:b/>
                <w:color w:val="000000"/>
                <w:sz w:val="26"/>
                <w:szCs w:val="26"/>
              </w:rPr>
              <w:tab/>
              <w:t>v</w:t>
            </w:r>
          </w:hyperlink>
        </w:p>
        <w:p w14:paraId="548D7E34"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et92p0">
            <w:r w:rsidR="002078B2">
              <w:rPr>
                <w:b/>
                <w:color w:val="000000"/>
                <w:sz w:val="26"/>
                <w:szCs w:val="26"/>
              </w:rPr>
              <w:t>MỤC LỤC</w:t>
            </w:r>
            <w:r w:rsidR="002078B2">
              <w:rPr>
                <w:b/>
                <w:color w:val="000000"/>
                <w:sz w:val="26"/>
                <w:szCs w:val="26"/>
              </w:rPr>
              <w:tab/>
              <w:t>vi</w:t>
            </w:r>
          </w:hyperlink>
        </w:p>
        <w:p w14:paraId="532F72E5"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tyjcwt">
            <w:r w:rsidR="002078B2">
              <w:rPr>
                <w:b/>
                <w:color w:val="000000"/>
                <w:sz w:val="26"/>
                <w:szCs w:val="26"/>
              </w:rPr>
              <w:t>Danh mục hình vẽ</w:t>
            </w:r>
            <w:r w:rsidR="002078B2">
              <w:rPr>
                <w:b/>
                <w:color w:val="000000"/>
                <w:sz w:val="26"/>
                <w:szCs w:val="26"/>
              </w:rPr>
              <w:tab/>
              <w:t>xi</w:t>
            </w:r>
          </w:hyperlink>
        </w:p>
        <w:p w14:paraId="5E57AB82"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dy6vkm">
            <w:r w:rsidR="002078B2">
              <w:rPr>
                <w:b/>
                <w:color w:val="000000"/>
                <w:sz w:val="26"/>
                <w:szCs w:val="26"/>
              </w:rPr>
              <w:t>DANH MỤC BẢNG</w:t>
            </w:r>
            <w:r w:rsidR="002078B2">
              <w:rPr>
                <w:b/>
                <w:color w:val="000000"/>
                <w:sz w:val="26"/>
                <w:szCs w:val="26"/>
              </w:rPr>
              <w:tab/>
              <w:t>xiii</w:t>
            </w:r>
          </w:hyperlink>
        </w:p>
        <w:p w14:paraId="645B7EC7"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d34og8">
            <w:r w:rsidR="002078B2">
              <w:rPr>
                <w:b/>
                <w:color w:val="000000"/>
                <w:sz w:val="26"/>
                <w:szCs w:val="26"/>
              </w:rPr>
              <w:t>Danh mục các từ viết tắt</w:t>
            </w:r>
            <w:r w:rsidR="002078B2">
              <w:rPr>
                <w:b/>
                <w:color w:val="000000"/>
                <w:sz w:val="26"/>
                <w:szCs w:val="26"/>
              </w:rPr>
              <w:tab/>
              <w:t>xiv</w:t>
            </w:r>
          </w:hyperlink>
        </w:p>
        <w:p w14:paraId="251B8F5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s8eyo1">
            <w:r w:rsidR="002078B2">
              <w:rPr>
                <w:b/>
                <w:color w:val="000000"/>
                <w:sz w:val="26"/>
                <w:szCs w:val="26"/>
              </w:rPr>
              <w:t>Danh mục thuật ngữ</w:t>
            </w:r>
            <w:r w:rsidR="002078B2">
              <w:rPr>
                <w:b/>
                <w:color w:val="000000"/>
                <w:sz w:val="26"/>
                <w:szCs w:val="26"/>
              </w:rPr>
              <w:tab/>
              <w:t>xv</w:t>
            </w:r>
          </w:hyperlink>
        </w:p>
        <w:p w14:paraId="2D576196"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7dp8vu">
            <w:r w:rsidR="002078B2">
              <w:rPr>
                <w:b/>
                <w:color w:val="000000"/>
                <w:sz w:val="26"/>
                <w:szCs w:val="26"/>
              </w:rPr>
              <w:t>Chương 1 Giới thiệu đề tài</w:t>
            </w:r>
            <w:r w:rsidR="002078B2">
              <w:rPr>
                <w:b/>
                <w:color w:val="000000"/>
                <w:sz w:val="26"/>
                <w:szCs w:val="26"/>
              </w:rPr>
              <w:tab/>
              <w:t>1</w:t>
            </w:r>
          </w:hyperlink>
        </w:p>
        <w:p w14:paraId="0C4794E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rdcrjn">
            <w:r w:rsidR="002078B2">
              <w:rPr>
                <w:color w:val="000000"/>
              </w:rPr>
              <w:t>1.1 Đặt vấn đề</w:t>
            </w:r>
            <w:r w:rsidR="002078B2">
              <w:rPr>
                <w:color w:val="000000"/>
              </w:rPr>
              <w:tab/>
              <w:t>1</w:t>
            </w:r>
          </w:hyperlink>
        </w:p>
        <w:p w14:paraId="31293558"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6in1rg">
            <w:r w:rsidR="002078B2">
              <w:rPr>
                <w:color w:val="000000"/>
              </w:rPr>
              <w:t>1.2 Mục tiêu và phạm vi đề tài</w:t>
            </w:r>
            <w:r w:rsidR="002078B2">
              <w:rPr>
                <w:color w:val="000000"/>
              </w:rPr>
              <w:tab/>
              <w:t>2</w:t>
            </w:r>
          </w:hyperlink>
        </w:p>
        <w:p w14:paraId="14F0445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lnxbz9">
            <w:r w:rsidR="002078B2">
              <w:rPr>
                <w:color w:val="000000"/>
              </w:rPr>
              <w:t>1.3 Định hướng giải pháp</w:t>
            </w:r>
            <w:r w:rsidR="002078B2">
              <w:rPr>
                <w:color w:val="000000"/>
              </w:rPr>
              <w:tab/>
              <w:t>2</w:t>
            </w:r>
          </w:hyperlink>
        </w:p>
        <w:p w14:paraId="607B83F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5nkun2">
            <w:r w:rsidR="002078B2">
              <w:rPr>
                <w:color w:val="000000"/>
              </w:rPr>
              <w:t>1.4 Bố cục đồ án</w:t>
            </w:r>
            <w:r w:rsidR="002078B2">
              <w:rPr>
                <w:color w:val="000000"/>
              </w:rPr>
              <w:tab/>
              <w:t>3</w:t>
            </w:r>
          </w:hyperlink>
        </w:p>
        <w:p w14:paraId="7D8389CD"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4sinio">
            <w:r w:rsidR="002078B2">
              <w:rPr>
                <w:b/>
                <w:color w:val="000000"/>
                <w:sz w:val="26"/>
                <w:szCs w:val="26"/>
              </w:rPr>
              <w:t>Chương 2 Khảo sát và phân tích yêu cầu</w:t>
            </w:r>
            <w:r w:rsidR="002078B2">
              <w:rPr>
                <w:b/>
                <w:color w:val="000000"/>
                <w:sz w:val="26"/>
                <w:szCs w:val="26"/>
              </w:rPr>
              <w:tab/>
              <w:t>4</w:t>
            </w:r>
          </w:hyperlink>
        </w:p>
        <w:p w14:paraId="3A4A7835"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xsxqh">
            <w:r w:rsidR="002078B2">
              <w:rPr>
                <w:color w:val="000000"/>
              </w:rPr>
              <w:t>2.1 Khảo sát hiện trạng</w:t>
            </w:r>
            <w:r w:rsidR="002078B2">
              <w:rPr>
                <w:color w:val="000000"/>
              </w:rPr>
              <w:tab/>
              <w:t>4</w:t>
            </w:r>
          </w:hyperlink>
        </w:p>
        <w:p w14:paraId="55F2511C"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j2qqm3">
            <w:r w:rsidR="002078B2">
              <w:rPr>
                <w:color w:val="000000"/>
              </w:rPr>
              <w:t>2.2 Tổng quan chức năng</w:t>
            </w:r>
            <w:r w:rsidR="002078B2">
              <w:rPr>
                <w:color w:val="000000"/>
              </w:rPr>
              <w:tab/>
              <w:t>4</w:t>
            </w:r>
          </w:hyperlink>
        </w:p>
        <w:p w14:paraId="4C1E806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y810tw">
            <w:r w:rsidR="002078B2">
              <w:rPr>
                <w:color w:val="000000"/>
              </w:rPr>
              <w:t>2.2.1 Biểu đồ usecase tổng quan</w:t>
            </w:r>
            <w:r w:rsidR="002078B2">
              <w:rPr>
                <w:color w:val="000000"/>
              </w:rPr>
              <w:tab/>
              <w:t>4</w:t>
            </w:r>
          </w:hyperlink>
        </w:p>
        <w:p w14:paraId="4931CCF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i93xb">
            <w:r w:rsidR="002078B2">
              <w:rPr>
                <w:color w:val="000000"/>
              </w:rPr>
              <w:t>2.2.2 Biểu đồ usecase phân rã quản lý bài đăng</w:t>
            </w:r>
            <w:r w:rsidR="002078B2">
              <w:rPr>
                <w:color w:val="000000"/>
              </w:rPr>
              <w:tab/>
              <w:t>7</w:t>
            </w:r>
          </w:hyperlink>
        </w:p>
        <w:p w14:paraId="1690BA6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bn6wsx">
            <w:r w:rsidR="002078B2">
              <w:rPr>
                <w:color w:val="000000"/>
              </w:rPr>
              <w:t>2.2.3 Biểu đồ usecase phân rã quản lý người dùng</w:t>
            </w:r>
            <w:r w:rsidR="002078B2">
              <w:rPr>
                <w:color w:val="000000"/>
              </w:rPr>
              <w:tab/>
              <w:t>8</w:t>
            </w:r>
          </w:hyperlink>
        </w:p>
        <w:p w14:paraId="494BF4BB"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as4poj">
            <w:r w:rsidR="002078B2">
              <w:rPr>
                <w:color w:val="000000"/>
              </w:rPr>
              <w:t>2.2.4 Biểu đồ usecase phân rã thanh toán phí bài đăng</w:t>
            </w:r>
            <w:r w:rsidR="002078B2">
              <w:rPr>
                <w:color w:val="000000"/>
              </w:rPr>
              <w:tab/>
              <w:t>9</w:t>
            </w:r>
          </w:hyperlink>
        </w:p>
        <w:p w14:paraId="01F898A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9x2ik5">
            <w:r w:rsidR="002078B2">
              <w:rPr>
                <w:color w:val="000000"/>
              </w:rPr>
              <w:t>2.2.5 Biểu đồ usecase phân rã tìm kiếm bài đăng</w:t>
            </w:r>
            <w:r w:rsidR="002078B2">
              <w:rPr>
                <w:color w:val="000000"/>
              </w:rPr>
              <w:tab/>
              <w:t>10</w:t>
            </w:r>
          </w:hyperlink>
        </w:p>
        <w:p w14:paraId="3906108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47n2zr">
            <w:r w:rsidR="002078B2">
              <w:rPr>
                <w:color w:val="000000"/>
              </w:rPr>
              <w:t>2.2.6 Biểu đồ usecase phân rã Quản lý liên hệ</w:t>
            </w:r>
            <w:r w:rsidR="002078B2">
              <w:rPr>
                <w:color w:val="000000"/>
              </w:rPr>
              <w:tab/>
              <w:t>11</w:t>
            </w:r>
          </w:hyperlink>
        </w:p>
        <w:p w14:paraId="38B498D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3ckvvd">
            <w:r w:rsidR="002078B2">
              <w:rPr>
                <w:color w:val="000000"/>
              </w:rPr>
              <w:t>2.2.7 Biểu đồ usecase phân rã Quản lý danh sách bài đăng yêu thích (Wishlist)</w:t>
            </w:r>
            <w:r w:rsidR="002078B2">
              <w:rPr>
                <w:color w:val="000000"/>
              </w:rPr>
              <w:tab/>
              <w:t>12</w:t>
            </w:r>
          </w:hyperlink>
        </w:p>
        <w:p w14:paraId="0357FE0C"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2hioqz">
            <w:r w:rsidR="002078B2">
              <w:rPr>
                <w:color w:val="000000"/>
              </w:rPr>
              <w:t>2.2.8 Biểu đồ usecase phân rã Quản lý tài khoản</w:t>
            </w:r>
            <w:r w:rsidR="002078B2">
              <w:rPr>
                <w:color w:val="000000"/>
              </w:rPr>
              <w:tab/>
              <w:t>13</w:t>
            </w:r>
          </w:hyperlink>
        </w:p>
        <w:p w14:paraId="61B9BD97"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1mghml">
            <w:r w:rsidR="002078B2">
              <w:rPr>
                <w:color w:val="000000"/>
              </w:rPr>
              <w:t>2.2.9 Quy trình nghiệp vụ</w:t>
            </w:r>
            <w:r w:rsidR="002078B2">
              <w:rPr>
                <w:color w:val="000000"/>
              </w:rPr>
              <w:tab/>
              <w:t>13</w:t>
            </w:r>
          </w:hyperlink>
        </w:p>
        <w:p w14:paraId="2DAB42A4"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grqrue">
            <w:r w:rsidR="002078B2">
              <w:rPr>
                <w:color w:val="000000"/>
              </w:rPr>
              <w:t>2.2.9.1 Quy trình thêm bài đăng mới</w:t>
            </w:r>
            <w:r w:rsidR="002078B2">
              <w:rPr>
                <w:color w:val="000000"/>
              </w:rPr>
              <w:tab/>
              <w:t>13</w:t>
            </w:r>
          </w:hyperlink>
        </w:p>
        <w:p w14:paraId="1E285FED"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v1yuxt">
            <w:r w:rsidR="002078B2">
              <w:rPr>
                <w:color w:val="000000"/>
              </w:rPr>
              <w:t>2.2.9.2 Quy trình liên hệ với người sở hữu bài đăng</w:t>
            </w:r>
            <w:r w:rsidR="002078B2">
              <w:rPr>
                <w:color w:val="000000"/>
              </w:rPr>
              <w:tab/>
              <w:t>15</w:t>
            </w:r>
          </w:hyperlink>
        </w:p>
        <w:p w14:paraId="0DF4D27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9c6y18">
            <w:r w:rsidR="002078B2">
              <w:rPr>
                <w:color w:val="000000"/>
              </w:rPr>
              <w:t>2.2.9.3 Quy trình chỉnh sửa bài đăng</w:t>
            </w:r>
            <w:r w:rsidR="002078B2">
              <w:rPr>
                <w:color w:val="000000"/>
              </w:rPr>
              <w:tab/>
              <w:t>17</w:t>
            </w:r>
          </w:hyperlink>
        </w:p>
        <w:p w14:paraId="043B61D3"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nmf14n">
            <w:r w:rsidR="002078B2">
              <w:rPr>
                <w:color w:val="000000"/>
              </w:rPr>
              <w:t>2.3 Đặc tả chức năng</w:t>
            </w:r>
            <w:r w:rsidR="002078B2">
              <w:rPr>
                <w:color w:val="000000"/>
              </w:rPr>
              <w:tab/>
              <w:t>19</w:t>
            </w:r>
          </w:hyperlink>
        </w:p>
        <w:p w14:paraId="7524846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7m2jsg">
            <w:r w:rsidR="002078B2">
              <w:rPr>
                <w:color w:val="000000"/>
              </w:rPr>
              <w:t>2.3.1 Đặc tả usecase Liên hệ với người đằng bài</w:t>
            </w:r>
            <w:r w:rsidR="002078B2">
              <w:rPr>
                <w:color w:val="000000"/>
              </w:rPr>
              <w:tab/>
              <w:t>19</w:t>
            </w:r>
          </w:hyperlink>
        </w:p>
        <w:p w14:paraId="14F8A92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6r0co2">
            <w:r w:rsidR="002078B2">
              <w:rPr>
                <w:color w:val="000000"/>
              </w:rPr>
              <w:t>2.3.2 Đặc tả usecase Chỉnh sửa bài đăng</w:t>
            </w:r>
            <w:r w:rsidR="002078B2">
              <w:rPr>
                <w:color w:val="000000"/>
              </w:rPr>
              <w:tab/>
              <w:t>21</w:t>
            </w:r>
          </w:hyperlink>
        </w:p>
        <w:p w14:paraId="227E247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11kx3o">
            <w:r w:rsidR="002078B2">
              <w:rPr>
                <w:color w:val="000000"/>
              </w:rPr>
              <w:t>2.3.3 Đặc tả usecase Thêm bài đăng</w:t>
            </w:r>
            <w:r w:rsidR="002078B2">
              <w:rPr>
                <w:color w:val="000000"/>
              </w:rPr>
              <w:tab/>
              <w:t>22</w:t>
            </w:r>
          </w:hyperlink>
        </w:p>
        <w:p w14:paraId="5C4AE21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06ipza">
            <w:r w:rsidR="002078B2">
              <w:rPr>
                <w:color w:val="000000"/>
              </w:rPr>
              <w:t>2.4 Yêu cầu phi chức năng</w:t>
            </w:r>
            <w:r w:rsidR="002078B2">
              <w:rPr>
                <w:color w:val="000000"/>
              </w:rPr>
              <w:tab/>
              <w:t>22</w:t>
            </w:r>
          </w:hyperlink>
        </w:p>
        <w:p w14:paraId="3FD18BC4"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k668n3">
            <w:r w:rsidR="002078B2">
              <w:rPr>
                <w:color w:val="000000"/>
              </w:rPr>
              <w:t>2.4.1 Yêu cầu chung</w:t>
            </w:r>
            <w:r w:rsidR="002078B2">
              <w:rPr>
                <w:color w:val="000000"/>
              </w:rPr>
              <w:tab/>
              <w:t>22</w:t>
            </w:r>
          </w:hyperlink>
        </w:p>
        <w:p w14:paraId="64EBA323"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zbgiuw">
            <w:r w:rsidR="002078B2">
              <w:rPr>
                <w:color w:val="000000"/>
              </w:rPr>
              <w:t>2.4.2 Yêu cầu về giao diện người dùng</w:t>
            </w:r>
            <w:r w:rsidR="002078B2">
              <w:rPr>
                <w:color w:val="000000"/>
              </w:rPr>
              <w:tab/>
              <w:t>23</w:t>
            </w:r>
          </w:hyperlink>
        </w:p>
        <w:p w14:paraId="3EDE53C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egqt2p">
            <w:r w:rsidR="002078B2">
              <w:rPr>
                <w:color w:val="000000"/>
              </w:rPr>
              <w:t>2.4.3 Yêu cầu về bảo mật</w:t>
            </w:r>
            <w:r w:rsidR="002078B2">
              <w:rPr>
                <w:color w:val="000000"/>
              </w:rPr>
              <w:tab/>
              <w:t>23</w:t>
            </w:r>
          </w:hyperlink>
        </w:p>
        <w:p w14:paraId="723FC503"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ygebqi">
            <w:r w:rsidR="002078B2">
              <w:rPr>
                <w:color w:val="000000"/>
              </w:rPr>
              <w:t>2.4.4 Yêu cầu khác</w:t>
            </w:r>
            <w:r w:rsidR="002078B2">
              <w:rPr>
                <w:color w:val="000000"/>
              </w:rPr>
              <w:tab/>
              <w:t>23</w:t>
            </w:r>
          </w:hyperlink>
        </w:p>
        <w:p w14:paraId="1376033F"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dlolyb">
            <w:r w:rsidR="002078B2">
              <w:rPr>
                <w:b/>
                <w:color w:val="000000"/>
                <w:sz w:val="26"/>
                <w:szCs w:val="26"/>
              </w:rPr>
              <w:t>Chương 3 Công nghệ sử dụng</w:t>
            </w:r>
            <w:r w:rsidR="002078B2">
              <w:rPr>
                <w:b/>
                <w:color w:val="000000"/>
                <w:sz w:val="26"/>
                <w:szCs w:val="26"/>
              </w:rPr>
              <w:tab/>
              <w:t>24</w:t>
            </w:r>
          </w:hyperlink>
        </w:p>
        <w:p w14:paraId="316744C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sqyw64">
            <w:r w:rsidR="002078B2">
              <w:rPr>
                <w:color w:val="000000"/>
              </w:rPr>
              <w:t>3.1 Lập trình front-end</w:t>
            </w:r>
            <w:r w:rsidR="002078B2">
              <w:rPr>
                <w:color w:val="000000"/>
              </w:rPr>
              <w:tab/>
              <w:t>24</w:t>
            </w:r>
          </w:hyperlink>
        </w:p>
        <w:p w14:paraId="61C7602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cqmetx">
            <w:r w:rsidR="002078B2">
              <w:rPr>
                <w:color w:val="000000"/>
              </w:rPr>
              <w:t>3.1.1 Javascript</w:t>
            </w:r>
            <w:r w:rsidR="002078B2">
              <w:rPr>
                <w:color w:val="000000"/>
              </w:rPr>
              <w:tab/>
              <w:t>24</w:t>
            </w:r>
          </w:hyperlink>
        </w:p>
        <w:p w14:paraId="38C0F01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bvk7pj">
            <w:r w:rsidR="002078B2">
              <w:rPr>
                <w:color w:val="000000"/>
              </w:rPr>
              <w:t>3.1.2 VueJS</w:t>
            </w:r>
            <w:r w:rsidR="002078B2">
              <w:rPr>
                <w:color w:val="000000"/>
              </w:rPr>
              <w:tab/>
              <w:t>25</w:t>
            </w:r>
          </w:hyperlink>
        </w:p>
        <w:p w14:paraId="5CC885F7"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r0uhxc">
            <w:r w:rsidR="002078B2">
              <w:rPr>
                <w:color w:val="000000"/>
              </w:rPr>
              <w:t>3.2 Lập trình back-end</w:t>
            </w:r>
            <w:r w:rsidR="002078B2">
              <w:rPr>
                <w:color w:val="000000"/>
              </w:rPr>
              <w:tab/>
              <w:t>25</w:t>
            </w:r>
          </w:hyperlink>
        </w:p>
        <w:p w14:paraId="13C8311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664s55">
            <w:r w:rsidR="002078B2">
              <w:rPr>
                <w:color w:val="000000"/>
              </w:rPr>
              <w:t>3.2.1 ASP.NET Core</w:t>
            </w:r>
            <w:r w:rsidR="002078B2">
              <w:rPr>
                <w:color w:val="000000"/>
              </w:rPr>
              <w:tab/>
              <w:t>25</w:t>
            </w:r>
          </w:hyperlink>
        </w:p>
        <w:p w14:paraId="02112451"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q5sasy">
            <w:r w:rsidR="002078B2">
              <w:rPr>
                <w:color w:val="000000"/>
              </w:rPr>
              <w:t>3.2.2 Entity Framework</w:t>
            </w:r>
            <w:r w:rsidR="002078B2">
              <w:rPr>
                <w:color w:val="000000"/>
              </w:rPr>
              <w:tab/>
              <w:t>26</w:t>
            </w:r>
          </w:hyperlink>
        </w:p>
        <w:p w14:paraId="66AAF7C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kgcv8k">
            <w:r w:rsidR="002078B2">
              <w:rPr>
                <w:color w:val="000000"/>
              </w:rPr>
              <w:t>3.2.3 Sql Server</w:t>
            </w:r>
            <w:r w:rsidR="002078B2">
              <w:rPr>
                <w:color w:val="000000"/>
              </w:rPr>
              <w:tab/>
              <w:t>28</w:t>
            </w:r>
          </w:hyperlink>
        </w:p>
        <w:p w14:paraId="47F0DB59"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jlao46">
            <w:r w:rsidR="002078B2">
              <w:rPr>
                <w:b/>
                <w:color w:val="000000"/>
                <w:sz w:val="26"/>
                <w:szCs w:val="26"/>
              </w:rPr>
              <w:t>Chương 4 Phát triển và triển khai ứng dụng</w:t>
            </w:r>
            <w:r w:rsidR="002078B2">
              <w:rPr>
                <w:b/>
                <w:color w:val="000000"/>
                <w:sz w:val="26"/>
                <w:szCs w:val="26"/>
              </w:rPr>
              <w:tab/>
              <w:t>30</w:t>
            </w:r>
          </w:hyperlink>
        </w:p>
        <w:p w14:paraId="7E1BC370"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43ky6rz">
            <w:r w:rsidR="002078B2">
              <w:rPr>
                <w:color w:val="000000"/>
              </w:rPr>
              <w:t>4.1 Thiết kế kiến trúc</w:t>
            </w:r>
            <w:r w:rsidR="002078B2">
              <w:rPr>
                <w:color w:val="000000"/>
              </w:rPr>
              <w:tab/>
              <w:t>30</w:t>
            </w:r>
          </w:hyperlink>
        </w:p>
        <w:p w14:paraId="0A25A54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iq8gzs">
            <w:r w:rsidR="002078B2">
              <w:rPr>
                <w:color w:val="000000"/>
              </w:rPr>
              <w:t>4.1.1 Lựa chọn kiến trúc phần mềm</w:t>
            </w:r>
            <w:r w:rsidR="002078B2">
              <w:rPr>
                <w:color w:val="000000"/>
              </w:rPr>
              <w:tab/>
              <w:t>30</w:t>
            </w:r>
          </w:hyperlink>
        </w:p>
        <w:p w14:paraId="6142B64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xvir7l">
            <w:r w:rsidR="002078B2">
              <w:rPr>
                <w:color w:val="000000"/>
              </w:rPr>
              <w:t>4.1.1.1 Kiến trúc client-server</w:t>
            </w:r>
            <w:r w:rsidR="002078B2">
              <w:rPr>
                <w:color w:val="000000"/>
              </w:rPr>
              <w:tab/>
              <w:t>30</w:t>
            </w:r>
          </w:hyperlink>
        </w:p>
        <w:p w14:paraId="575712E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x0gk37">
            <w:r w:rsidR="002078B2">
              <w:rPr>
                <w:color w:val="000000"/>
              </w:rPr>
              <w:t>4.1.1.2 Kiến trúc MVVM (Model-View-Viewmodel)</w:t>
            </w:r>
            <w:r w:rsidR="002078B2">
              <w:rPr>
                <w:color w:val="000000"/>
              </w:rPr>
              <w:tab/>
              <w:t>31</w:t>
            </w:r>
          </w:hyperlink>
        </w:p>
        <w:p w14:paraId="427C738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w5ecyt">
            <w:r w:rsidR="002078B2">
              <w:rPr>
                <w:color w:val="000000"/>
              </w:rPr>
              <w:t>4.1.1.3 Kiến trúc 3-layer</w:t>
            </w:r>
            <w:r w:rsidR="002078B2">
              <w:rPr>
                <w:color w:val="000000"/>
              </w:rPr>
              <w:tab/>
              <w:t>32</w:t>
            </w:r>
          </w:hyperlink>
        </w:p>
        <w:p w14:paraId="3B69769C"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vac5uf">
            <w:r w:rsidR="002078B2">
              <w:rPr>
                <w:color w:val="000000"/>
              </w:rPr>
              <w:t>4.1.2 Thiết kế tổng quan</w:t>
            </w:r>
            <w:r w:rsidR="002078B2">
              <w:rPr>
                <w:color w:val="000000"/>
              </w:rPr>
              <w:tab/>
              <w:t>34</w:t>
            </w:r>
          </w:hyperlink>
        </w:p>
        <w:p w14:paraId="57F813B7"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afmg28">
            <w:r w:rsidR="002078B2">
              <w:rPr>
                <w:color w:val="000000"/>
              </w:rPr>
              <w:t>4.1.2.1 Biểu đồ phụ thuộc gói với ứng dụng bên phía client</w:t>
            </w:r>
            <w:r w:rsidR="002078B2">
              <w:rPr>
                <w:color w:val="000000"/>
              </w:rPr>
              <w:tab/>
              <w:t>34</w:t>
            </w:r>
          </w:hyperlink>
        </w:p>
        <w:p w14:paraId="63193389"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9kk8xu">
            <w:r w:rsidR="002078B2">
              <w:rPr>
                <w:color w:val="000000"/>
              </w:rPr>
              <w:t>4.1.2.2 Biểu đồ phụ thuộc gói với ứng dụng bên phía server</w:t>
            </w:r>
            <w:r w:rsidR="002078B2">
              <w:rPr>
                <w:color w:val="000000"/>
              </w:rPr>
              <w:tab/>
              <w:t>35</w:t>
            </w:r>
          </w:hyperlink>
        </w:p>
        <w:p w14:paraId="58DB09B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8pi1tg">
            <w:r w:rsidR="002078B2">
              <w:rPr>
                <w:color w:val="000000"/>
              </w:rPr>
              <w:t>4.1.3 Thiết kế chi tiết gói</w:t>
            </w:r>
            <w:r w:rsidR="002078B2">
              <w:rPr>
                <w:color w:val="000000"/>
              </w:rPr>
              <w:tab/>
              <w:t>36</w:t>
            </w:r>
          </w:hyperlink>
        </w:p>
        <w:p w14:paraId="6611012E"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nusc19">
            <w:r w:rsidR="002078B2">
              <w:rPr>
                <w:color w:val="000000"/>
              </w:rPr>
              <w:t>4.1.3.1 Thiết kế chi tiết gói phía server</w:t>
            </w:r>
            <w:r w:rsidR="002078B2">
              <w:rPr>
                <w:color w:val="000000"/>
              </w:rPr>
              <w:tab/>
              <w:t>36</w:t>
            </w:r>
          </w:hyperlink>
        </w:p>
        <w:p w14:paraId="35672F08"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mzq4wv">
            <w:r w:rsidR="002078B2">
              <w:rPr>
                <w:color w:val="000000"/>
              </w:rPr>
              <w:t>4.2 Thiết kế chi tiết</w:t>
            </w:r>
            <w:r w:rsidR="002078B2">
              <w:rPr>
                <w:color w:val="000000"/>
              </w:rPr>
              <w:tab/>
              <w:t>36</w:t>
            </w:r>
          </w:hyperlink>
        </w:p>
        <w:p w14:paraId="5284204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250f4o">
            <w:r w:rsidR="002078B2">
              <w:rPr>
                <w:color w:val="000000"/>
              </w:rPr>
              <w:t>4.2.1 Thiết kế giao diện</w:t>
            </w:r>
            <w:r w:rsidR="002078B2">
              <w:rPr>
                <w:color w:val="000000"/>
              </w:rPr>
              <w:tab/>
              <w:t>36</w:t>
            </w:r>
          </w:hyperlink>
        </w:p>
        <w:p w14:paraId="31D6D328"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0ew0vw">
            <w:r w:rsidR="002078B2">
              <w:rPr>
                <w:color w:val="000000"/>
              </w:rPr>
              <w:t>4.2.1.1 4.2.1.1. Giao diện đăng kí</w:t>
            </w:r>
            <w:r w:rsidR="002078B2">
              <w:rPr>
                <w:color w:val="000000"/>
              </w:rPr>
              <w:tab/>
              <w:t>39</w:t>
            </w:r>
          </w:hyperlink>
        </w:p>
        <w:p w14:paraId="196F621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upglbi">
            <w:r w:rsidR="002078B2">
              <w:rPr>
                <w:color w:val="000000"/>
              </w:rPr>
              <w:t>4.2.1.2 4.2.1.2: Giao diện trang chủ</w:t>
            </w:r>
            <w:r w:rsidR="002078B2">
              <w:rPr>
                <w:color w:val="000000"/>
              </w:rPr>
              <w:tab/>
              <w:t>39</w:t>
            </w:r>
          </w:hyperlink>
        </w:p>
        <w:p w14:paraId="611243C0"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tuee74">
            <w:r w:rsidR="002078B2">
              <w:rPr>
                <w:color w:val="000000"/>
              </w:rPr>
              <w:t>4.2.1.3 4.2.1.3: Giao diện thông tin chi tiết nhà trọ</w:t>
            </w:r>
            <w:r w:rsidR="002078B2">
              <w:rPr>
                <w:color w:val="000000"/>
              </w:rPr>
              <w:tab/>
              <w:t>40</w:t>
            </w:r>
          </w:hyperlink>
        </w:p>
        <w:p w14:paraId="14BDF638"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szc72q">
            <w:r w:rsidR="002078B2">
              <w:rPr>
                <w:color w:val="000000"/>
              </w:rPr>
              <w:t>4.2.1.4 4.2.1.4: Giao diện quản lý tài khoản</w:t>
            </w:r>
            <w:r w:rsidR="002078B2">
              <w:rPr>
                <w:color w:val="000000"/>
              </w:rPr>
              <w:tab/>
              <w:t>40</w:t>
            </w:r>
          </w:hyperlink>
        </w:p>
        <w:p w14:paraId="569B712C"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s49zyc">
            <w:r w:rsidR="002078B2">
              <w:rPr>
                <w:color w:val="000000"/>
              </w:rPr>
              <w:t>4.2.1.5 4.2.1.5: Giao diện quản lý bài đăng</w:t>
            </w:r>
            <w:r w:rsidR="002078B2">
              <w:rPr>
                <w:color w:val="000000"/>
              </w:rPr>
              <w:tab/>
              <w:t>41</w:t>
            </w:r>
          </w:hyperlink>
        </w:p>
        <w:p w14:paraId="245192F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meukdy">
            <w:r w:rsidR="002078B2">
              <w:rPr>
                <w:color w:val="000000"/>
              </w:rPr>
              <w:t>4.2.1.6 4.2.1.6: Giao diện thông báo</w:t>
            </w:r>
            <w:r w:rsidR="002078B2">
              <w:rPr>
                <w:color w:val="000000"/>
              </w:rPr>
              <w:tab/>
              <w:t>41</w:t>
            </w:r>
          </w:hyperlink>
        </w:p>
        <w:p w14:paraId="6880738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ljsd9k">
            <w:r w:rsidR="002078B2">
              <w:rPr>
                <w:color w:val="000000"/>
              </w:rPr>
              <w:t>4.2.2 Thiết kế lớp</w:t>
            </w:r>
            <w:r w:rsidR="002078B2">
              <w:rPr>
                <w:color w:val="000000"/>
              </w:rPr>
              <w:tab/>
              <w:t>42</w:t>
            </w:r>
          </w:hyperlink>
        </w:p>
        <w:p w14:paraId="22DD2C22"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5jfvxd">
            <w:r w:rsidR="002078B2">
              <w:rPr>
                <w:color w:val="000000"/>
              </w:rPr>
              <w:t>4.2.2.1 Thiết kế lớp cho các lớp trong trình tự thêm nhà vào danh sách Wishlist</w:t>
            </w:r>
            <w:r w:rsidR="002078B2">
              <w:rPr>
                <w:color w:val="000000"/>
              </w:rPr>
              <w:tab/>
              <w:t>42</w:t>
            </w:r>
          </w:hyperlink>
        </w:p>
        <w:p w14:paraId="19F2D445"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jtnz0s">
            <w:r w:rsidR="002078B2">
              <w:rPr>
                <w:color w:val="000000"/>
              </w:rPr>
              <w:t>4.2.2.2 Thiết kế lớp cho các lớp trong trình tự đăng nhập</w:t>
            </w:r>
            <w:r w:rsidR="002078B2">
              <w:rPr>
                <w:color w:val="000000"/>
              </w:rPr>
              <w:tab/>
              <w:t>43</w:t>
            </w:r>
          </w:hyperlink>
        </w:p>
        <w:p w14:paraId="13C60C39"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y3w247">
            <w:r w:rsidR="002078B2">
              <w:rPr>
                <w:color w:val="000000"/>
              </w:rPr>
              <w:t>4.2.2.3 Thiết kế lớp cho các lớp trong trình tự liên hệ với người bán</w:t>
            </w:r>
            <w:r w:rsidR="002078B2">
              <w:rPr>
                <w:color w:val="000000"/>
              </w:rPr>
              <w:tab/>
              <w:t>44</w:t>
            </w:r>
          </w:hyperlink>
        </w:p>
        <w:p w14:paraId="2FCFA02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ce457m">
            <w:r w:rsidR="002078B2">
              <w:rPr>
                <w:color w:val="000000"/>
              </w:rPr>
              <w:t>4.2.3 Thiết kế cơ sở dữ liệu</w:t>
            </w:r>
            <w:r w:rsidR="002078B2">
              <w:rPr>
                <w:color w:val="000000"/>
              </w:rPr>
              <w:tab/>
              <w:t>46</w:t>
            </w:r>
          </w:hyperlink>
        </w:p>
        <w:p w14:paraId="4B40C466"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idq7dh">
            <w:r w:rsidR="002078B2">
              <w:rPr>
                <w:color w:val="000000"/>
              </w:rPr>
              <w:t>4.3 Xây dựng ứng dụng</w:t>
            </w:r>
            <w:r w:rsidR="002078B2">
              <w:rPr>
                <w:color w:val="000000"/>
              </w:rPr>
              <w:tab/>
              <w:t>51</w:t>
            </w:r>
          </w:hyperlink>
        </w:p>
        <w:p w14:paraId="0EBB660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2ddq1a">
            <w:r w:rsidR="002078B2">
              <w:rPr>
                <w:color w:val="000000"/>
              </w:rPr>
              <w:t>4.3.1 Thư viện và công cụ sử dụng</w:t>
            </w:r>
            <w:r w:rsidR="002078B2">
              <w:rPr>
                <w:color w:val="000000"/>
              </w:rPr>
              <w:tab/>
              <w:t>51</w:t>
            </w:r>
          </w:hyperlink>
        </w:p>
        <w:p w14:paraId="464606BD"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wnyagw">
            <w:r w:rsidR="002078B2">
              <w:rPr>
                <w:color w:val="000000"/>
              </w:rPr>
              <w:t>4.3.2 Kết quả đạt được</w:t>
            </w:r>
            <w:r w:rsidR="002078B2">
              <w:rPr>
                <w:color w:val="000000"/>
              </w:rPr>
              <w:tab/>
              <w:t>52</w:t>
            </w:r>
          </w:hyperlink>
        </w:p>
        <w:p w14:paraId="077D659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vsw3ci">
            <w:r w:rsidR="002078B2">
              <w:rPr>
                <w:color w:val="000000"/>
              </w:rPr>
              <w:t>4.3.3 Minh hoạ các chức năng chính</w:t>
            </w:r>
            <w:r w:rsidR="002078B2">
              <w:rPr>
                <w:color w:val="000000"/>
              </w:rPr>
              <w:tab/>
              <w:t>53</w:t>
            </w:r>
          </w:hyperlink>
        </w:p>
        <w:p w14:paraId="70AF1F07"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odc9jc">
            <w:r w:rsidR="002078B2">
              <w:rPr>
                <w:color w:val="000000"/>
              </w:rPr>
              <w:t>4.4 Kiểm thử</w:t>
            </w:r>
            <w:r w:rsidR="002078B2">
              <w:rPr>
                <w:color w:val="000000"/>
              </w:rPr>
              <w:tab/>
              <w:t>56</w:t>
            </w:r>
          </w:hyperlink>
        </w:p>
        <w:p w14:paraId="09465332"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nia2ey">
            <w:r w:rsidR="002078B2">
              <w:rPr>
                <w:color w:val="000000"/>
              </w:rPr>
              <w:t>4.5 Triển khai</w:t>
            </w:r>
            <w:r w:rsidR="002078B2">
              <w:rPr>
                <w:color w:val="000000"/>
              </w:rPr>
              <w:tab/>
              <w:t>57</w:t>
            </w:r>
          </w:hyperlink>
        </w:p>
        <w:p w14:paraId="69F25E2F"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mn7vak">
            <w:r w:rsidR="002078B2">
              <w:rPr>
                <w:b/>
                <w:color w:val="000000"/>
                <w:sz w:val="26"/>
                <w:szCs w:val="26"/>
              </w:rPr>
              <w:t>Chương 5 Các giải pháp và đóng góp nổi bật</w:t>
            </w:r>
            <w:r w:rsidR="002078B2">
              <w:rPr>
                <w:b/>
                <w:color w:val="000000"/>
                <w:sz w:val="26"/>
                <w:szCs w:val="26"/>
              </w:rPr>
              <w:tab/>
              <w:t>58</w:t>
            </w:r>
          </w:hyperlink>
        </w:p>
        <w:p w14:paraId="121413AF"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1si5id">
            <w:r w:rsidR="002078B2">
              <w:rPr>
                <w:color w:val="000000"/>
              </w:rPr>
              <w:t>5.1 Giải pháp cho tính năng yêu cầu thời gian thực (real-time)</w:t>
            </w:r>
            <w:r w:rsidR="002078B2">
              <w:rPr>
                <w:color w:val="000000"/>
              </w:rPr>
              <w:tab/>
              <w:t>58</w:t>
            </w:r>
          </w:hyperlink>
        </w:p>
        <w:p w14:paraId="2743D58D"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ls5o66">
            <w:r w:rsidR="002078B2">
              <w:rPr>
                <w:color w:val="000000"/>
              </w:rPr>
              <w:t>5.1.1 Đặt vấn đề</w:t>
            </w:r>
            <w:r w:rsidR="002078B2">
              <w:rPr>
                <w:color w:val="000000"/>
              </w:rPr>
              <w:tab/>
              <w:t>58</w:t>
            </w:r>
          </w:hyperlink>
        </w:p>
        <w:p w14:paraId="706445C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0xfydz">
            <w:r w:rsidR="002078B2">
              <w:rPr>
                <w:color w:val="000000"/>
              </w:rPr>
              <w:t>5.1.2 Giải pháp</w:t>
            </w:r>
            <w:r w:rsidR="002078B2">
              <w:rPr>
                <w:color w:val="000000"/>
              </w:rPr>
              <w:tab/>
              <w:t>58</w:t>
            </w:r>
          </w:hyperlink>
        </w:p>
        <w:p w14:paraId="51D6E9E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f7o1he">
            <w:r w:rsidR="002078B2">
              <w:rPr>
                <w:color w:val="000000"/>
              </w:rPr>
              <w:t>5.1.3 Kết quả đạt được</w:t>
            </w:r>
            <w:r w:rsidR="002078B2">
              <w:rPr>
                <w:color w:val="000000"/>
              </w:rPr>
              <w:tab/>
              <w:t>60</w:t>
            </w:r>
          </w:hyperlink>
        </w:p>
        <w:p w14:paraId="3CD7CBFC"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z7bk57">
            <w:r w:rsidR="002078B2">
              <w:rPr>
                <w:color w:val="000000"/>
              </w:rPr>
              <w:t>5.2 Giải pháp cho việc triển khai thiết kế kiến trúc 3-layer</w:t>
            </w:r>
            <w:r w:rsidR="002078B2">
              <w:rPr>
                <w:color w:val="000000"/>
              </w:rPr>
              <w:tab/>
              <w:t>61</w:t>
            </w:r>
          </w:hyperlink>
        </w:p>
        <w:p w14:paraId="3DB95B9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eclud0">
            <w:r w:rsidR="002078B2">
              <w:rPr>
                <w:color w:val="000000"/>
              </w:rPr>
              <w:t>5.2.1 Đặt vấn đề</w:t>
            </w:r>
            <w:r w:rsidR="002078B2">
              <w:rPr>
                <w:color w:val="000000"/>
              </w:rPr>
              <w:tab/>
              <w:t>61</w:t>
            </w:r>
          </w:hyperlink>
        </w:p>
        <w:p w14:paraId="0AFA751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thw4kt">
            <w:r w:rsidR="002078B2">
              <w:rPr>
                <w:color w:val="000000"/>
              </w:rPr>
              <w:t>5.2.2 Giải pháp</w:t>
            </w:r>
            <w:r w:rsidR="002078B2">
              <w:rPr>
                <w:color w:val="000000"/>
              </w:rPr>
              <w:tab/>
              <w:t>61</w:t>
            </w:r>
          </w:hyperlink>
        </w:p>
        <w:p w14:paraId="4569A0CF"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dhjn8m">
            <w:r w:rsidR="002078B2">
              <w:rPr>
                <w:color w:val="000000"/>
              </w:rPr>
              <w:t>5.2.2.1 Presentation Layer</w:t>
            </w:r>
            <w:r w:rsidR="002078B2">
              <w:rPr>
                <w:color w:val="000000"/>
              </w:rPr>
              <w:tab/>
              <w:t>61</w:t>
            </w:r>
          </w:hyperlink>
        </w:p>
        <w:p w14:paraId="004AEF4F"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rrrqc1">
            <w:r w:rsidR="002078B2">
              <w:rPr>
                <w:color w:val="000000"/>
              </w:rPr>
              <w:t>5.2.2.2 Business Logic Layer (BLL)</w:t>
            </w:r>
            <w:r w:rsidR="002078B2">
              <w:rPr>
                <w:color w:val="000000"/>
              </w:rPr>
              <w:tab/>
              <w:t>62</w:t>
            </w:r>
          </w:hyperlink>
        </w:p>
        <w:p w14:paraId="55CB4F76"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61ztfg">
            <w:r w:rsidR="002078B2">
              <w:rPr>
                <w:color w:val="000000"/>
              </w:rPr>
              <w:t>5.2.2.3 Data Access Layer (DAL)</w:t>
            </w:r>
            <w:r w:rsidR="002078B2">
              <w:rPr>
                <w:color w:val="000000"/>
              </w:rPr>
              <w:tab/>
              <w:t>63</w:t>
            </w:r>
          </w:hyperlink>
        </w:p>
        <w:p w14:paraId="73B450A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4bvf6o">
            <w:r w:rsidR="002078B2">
              <w:rPr>
                <w:color w:val="000000"/>
              </w:rPr>
              <w:t>5.2.3 Kết quả đạt được</w:t>
            </w:r>
            <w:r w:rsidR="002078B2">
              <w:rPr>
                <w:color w:val="000000"/>
              </w:rPr>
              <w:tab/>
              <w:t>66</w:t>
            </w:r>
          </w:hyperlink>
        </w:p>
        <w:p w14:paraId="67884A99"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h5peh">
            <w:r w:rsidR="002078B2">
              <w:rPr>
                <w:color w:val="000000"/>
              </w:rPr>
              <w:t>5.3 Giải pháp cho yêu cầu mở rộng trong tương lai</w:t>
            </w:r>
            <w:r w:rsidR="002078B2">
              <w:rPr>
                <w:color w:val="000000"/>
              </w:rPr>
              <w:tab/>
              <w:t>66</w:t>
            </w:r>
          </w:hyperlink>
        </w:p>
        <w:p w14:paraId="72A2C7B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ymfzma">
            <w:r w:rsidR="002078B2">
              <w:rPr>
                <w:color w:val="000000"/>
              </w:rPr>
              <w:t>5.3.1 Đặt vấn đề</w:t>
            </w:r>
            <w:r w:rsidR="002078B2">
              <w:rPr>
                <w:color w:val="000000"/>
              </w:rPr>
              <w:tab/>
              <w:t>66</w:t>
            </w:r>
          </w:hyperlink>
        </w:p>
        <w:p w14:paraId="69D3B1A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xrdshw">
            <w:r w:rsidR="002078B2">
              <w:rPr>
                <w:color w:val="000000"/>
              </w:rPr>
              <w:t>5.3.2 Giải pháp</w:t>
            </w:r>
            <w:r w:rsidR="002078B2">
              <w:rPr>
                <w:color w:val="000000"/>
              </w:rPr>
              <w:tab/>
              <w:t>67</w:t>
            </w:r>
          </w:hyperlink>
        </w:p>
        <w:p w14:paraId="79536AA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hr1b5p">
            <w:r w:rsidR="002078B2">
              <w:rPr>
                <w:color w:val="000000"/>
              </w:rPr>
              <w:t>5.3.3 Kết quả đạt được</w:t>
            </w:r>
            <w:r w:rsidR="002078B2">
              <w:rPr>
                <w:color w:val="000000"/>
              </w:rPr>
              <w:tab/>
              <w:t>68</w:t>
            </w:r>
          </w:hyperlink>
        </w:p>
        <w:p w14:paraId="102F3C5F"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wwbldi">
            <w:r w:rsidR="002078B2">
              <w:rPr>
                <w:color w:val="000000"/>
              </w:rPr>
              <w:t>5.4 Giải pháp cho việc đảm bảo công thái học, thân thiện với người dùng</w:t>
            </w:r>
            <w:r w:rsidR="002078B2">
              <w:rPr>
                <w:color w:val="000000"/>
              </w:rPr>
              <w:tab/>
              <w:t>68</w:t>
            </w:r>
          </w:hyperlink>
        </w:p>
        <w:p w14:paraId="7F2BC8D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1lvlb">
            <w:r w:rsidR="002078B2">
              <w:rPr>
                <w:color w:val="000000"/>
              </w:rPr>
              <w:t>5.4.1 Đặt vấn đề</w:t>
            </w:r>
            <w:r w:rsidR="002078B2">
              <w:rPr>
                <w:color w:val="000000"/>
              </w:rPr>
              <w:tab/>
              <w:t>68</w:t>
            </w:r>
          </w:hyperlink>
        </w:p>
        <w:p w14:paraId="4DC61456"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w19e94">
            <w:r w:rsidR="002078B2">
              <w:rPr>
                <w:color w:val="000000"/>
              </w:rPr>
              <w:t>5.4.2 Giải pháp</w:t>
            </w:r>
            <w:r w:rsidR="002078B2">
              <w:rPr>
                <w:color w:val="000000"/>
              </w:rPr>
              <w:tab/>
              <w:t>68</w:t>
            </w:r>
          </w:hyperlink>
        </w:p>
        <w:p w14:paraId="430714DD"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b6jogx">
            <w:r w:rsidR="002078B2">
              <w:rPr>
                <w:b/>
                <w:color w:val="000000"/>
                <w:sz w:val="26"/>
                <w:szCs w:val="26"/>
              </w:rPr>
              <w:t>Chương 6 Kết luận và hướng phát triển</w:t>
            </w:r>
            <w:r w:rsidR="002078B2">
              <w:rPr>
                <w:b/>
                <w:color w:val="000000"/>
                <w:sz w:val="26"/>
                <w:szCs w:val="26"/>
              </w:rPr>
              <w:tab/>
              <w:t>69</w:t>
            </w:r>
          </w:hyperlink>
        </w:p>
        <w:p w14:paraId="01B8322A"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qbtyoq">
            <w:r w:rsidR="002078B2">
              <w:rPr>
                <w:color w:val="000000"/>
              </w:rPr>
              <w:t>6.1 Kết luận</w:t>
            </w:r>
            <w:r w:rsidR="002078B2">
              <w:rPr>
                <w:color w:val="000000"/>
              </w:rPr>
              <w:tab/>
              <w:t>69</w:t>
            </w:r>
          </w:hyperlink>
        </w:p>
        <w:p w14:paraId="12691A80"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abhhcj">
            <w:r w:rsidR="002078B2">
              <w:rPr>
                <w:color w:val="000000"/>
              </w:rPr>
              <w:t>6.2 Hướng phát triển</w:t>
            </w:r>
            <w:r w:rsidR="002078B2">
              <w:rPr>
                <w:color w:val="000000"/>
              </w:rPr>
              <w:tab/>
              <w:t>69</w:t>
            </w:r>
          </w:hyperlink>
        </w:p>
        <w:p w14:paraId="652A5E8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pgrrkc">
            <w:r w:rsidR="002078B2">
              <w:rPr>
                <w:b/>
                <w:color w:val="000000"/>
                <w:sz w:val="26"/>
                <w:szCs w:val="26"/>
              </w:rPr>
              <w:t>Tài liệu tham khảo</w:t>
            </w:r>
            <w:r w:rsidR="002078B2">
              <w:rPr>
                <w:b/>
                <w:color w:val="000000"/>
                <w:sz w:val="26"/>
                <w:szCs w:val="26"/>
              </w:rPr>
              <w:tab/>
              <w:t>71</w:t>
            </w:r>
          </w:hyperlink>
        </w:p>
        <w:p w14:paraId="2579D443" w14:textId="77777777" w:rsidR="002078B2" w:rsidRDefault="002078B2" w:rsidP="002078B2">
          <w:r>
            <w:fldChar w:fldCharType="end"/>
          </w:r>
        </w:p>
      </w:sdtContent>
    </w:sdt>
    <w:p w14:paraId="4DD0D90B" w14:textId="77777777" w:rsidR="002078B2" w:rsidRDefault="002078B2" w:rsidP="002078B2">
      <w:pPr>
        <w:jc w:val="center"/>
      </w:pPr>
    </w:p>
    <w:p w14:paraId="60235881" w14:textId="77777777" w:rsidR="002078B2" w:rsidRDefault="002078B2" w:rsidP="002078B2">
      <w:pPr>
        <w:jc w:val="center"/>
      </w:pPr>
    </w:p>
    <w:p w14:paraId="47074114" w14:textId="77777777" w:rsidR="002078B2" w:rsidRDefault="002078B2" w:rsidP="002078B2">
      <w:pPr>
        <w:jc w:val="center"/>
      </w:pPr>
    </w:p>
    <w:p w14:paraId="7C586B89" w14:textId="77777777" w:rsidR="002078B2" w:rsidRDefault="002078B2" w:rsidP="002078B2">
      <w:pPr>
        <w:jc w:val="center"/>
      </w:pPr>
    </w:p>
    <w:p w14:paraId="67226DB7" w14:textId="77777777" w:rsidR="002078B2" w:rsidRDefault="002078B2" w:rsidP="002078B2">
      <w:pPr>
        <w:jc w:val="center"/>
      </w:pPr>
    </w:p>
    <w:p w14:paraId="2ED7E491" w14:textId="77777777" w:rsidR="002078B2" w:rsidRDefault="002078B2" w:rsidP="002078B2">
      <w:pPr>
        <w:jc w:val="center"/>
      </w:pPr>
    </w:p>
    <w:p w14:paraId="2B685569" w14:textId="77777777" w:rsidR="002078B2" w:rsidRDefault="002078B2" w:rsidP="002078B2">
      <w:pPr>
        <w:jc w:val="center"/>
      </w:pPr>
    </w:p>
    <w:p w14:paraId="5CA1629A" w14:textId="77777777" w:rsidR="002078B2" w:rsidRDefault="002078B2" w:rsidP="002078B2">
      <w:pPr>
        <w:jc w:val="center"/>
      </w:pPr>
    </w:p>
    <w:p w14:paraId="36509665" w14:textId="77777777" w:rsidR="002078B2" w:rsidRDefault="002078B2" w:rsidP="002078B2">
      <w:pPr>
        <w:jc w:val="center"/>
      </w:pPr>
    </w:p>
    <w:p w14:paraId="4CA68279" w14:textId="77777777" w:rsidR="002078B2" w:rsidRDefault="002078B2" w:rsidP="002078B2">
      <w:pPr>
        <w:jc w:val="center"/>
      </w:pPr>
    </w:p>
    <w:p w14:paraId="2AE8375F" w14:textId="77777777" w:rsidR="002078B2" w:rsidRDefault="002078B2" w:rsidP="002078B2">
      <w:pPr>
        <w:jc w:val="center"/>
      </w:pPr>
    </w:p>
    <w:p w14:paraId="29A10211" w14:textId="77777777" w:rsidR="002078B2" w:rsidRDefault="002078B2" w:rsidP="002078B2">
      <w:pPr>
        <w:jc w:val="center"/>
      </w:pPr>
    </w:p>
    <w:p w14:paraId="20D915C0" w14:textId="77777777" w:rsidR="002078B2" w:rsidRDefault="002078B2" w:rsidP="002078B2">
      <w:pPr>
        <w:jc w:val="center"/>
      </w:pPr>
    </w:p>
    <w:p w14:paraId="43243CD8" w14:textId="77777777" w:rsidR="002078B2" w:rsidRDefault="002078B2" w:rsidP="002078B2">
      <w:pPr>
        <w:jc w:val="center"/>
      </w:pPr>
    </w:p>
    <w:p w14:paraId="603EF8FE" w14:textId="77777777" w:rsidR="002078B2" w:rsidRDefault="002078B2" w:rsidP="002078B2">
      <w:pPr>
        <w:jc w:val="center"/>
      </w:pPr>
    </w:p>
    <w:p w14:paraId="6AE30FE6" w14:textId="77777777" w:rsidR="002078B2" w:rsidRDefault="002078B2" w:rsidP="002078B2">
      <w:pPr>
        <w:pStyle w:val="Heading1"/>
        <w:framePr w:wrap="notBeside"/>
        <w:numPr>
          <w:ilvl w:val="0"/>
          <w:numId w:val="14"/>
        </w:numPr>
        <w:ind w:hanging="360"/>
        <w:jc w:val="both"/>
      </w:pPr>
      <w:bookmarkStart w:id="5" w:name="_heading=h.tyjcwt" w:colFirst="0" w:colLast="0"/>
      <w:bookmarkEnd w:id="5"/>
      <w:r>
        <w:lastRenderedPageBreak/>
        <w:t>Danh mục hình vẽ</w:t>
      </w:r>
    </w:p>
    <w:sdt>
      <w:sdtPr>
        <w:id w:val="-437989538"/>
        <w:docPartObj>
          <w:docPartGallery w:val="Table of Contents"/>
          <w:docPartUnique/>
        </w:docPartObj>
      </w:sdtPr>
      <w:sdtContent>
        <w:p w14:paraId="23E5CC6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4i7ojhp">
            <w:r>
              <w:rPr>
                <w:rFonts w:ascii="Calibri" w:eastAsia="Calibri" w:hAnsi="Calibri" w:cs="Calibri"/>
                <w:smallCaps/>
                <w:color w:val="000000"/>
                <w:sz w:val="20"/>
                <w:szCs w:val="20"/>
              </w:rPr>
              <w:t>Hình 1: Usecase tổng quan</w:t>
            </w:r>
            <w:r>
              <w:rPr>
                <w:rFonts w:ascii="Calibri" w:eastAsia="Calibri" w:hAnsi="Calibri" w:cs="Calibri"/>
                <w:smallCaps/>
                <w:color w:val="000000"/>
                <w:sz w:val="20"/>
                <w:szCs w:val="20"/>
              </w:rPr>
              <w:tab/>
              <w:t>5</w:t>
            </w:r>
          </w:hyperlink>
        </w:p>
        <w:p w14:paraId="41DFBAA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whwml4">
            <w:r w:rsidR="002078B2">
              <w:rPr>
                <w:rFonts w:ascii="Calibri" w:eastAsia="Calibri" w:hAnsi="Calibri" w:cs="Calibri"/>
                <w:smallCaps/>
                <w:color w:val="000000"/>
                <w:sz w:val="20"/>
                <w:szCs w:val="20"/>
              </w:rPr>
              <w:t>Hình 2: Phân rã usecase quản lý bài đăng</w:t>
            </w:r>
            <w:r w:rsidR="002078B2">
              <w:rPr>
                <w:rFonts w:ascii="Calibri" w:eastAsia="Calibri" w:hAnsi="Calibri" w:cs="Calibri"/>
                <w:smallCaps/>
                <w:color w:val="000000"/>
                <w:sz w:val="20"/>
                <w:szCs w:val="20"/>
              </w:rPr>
              <w:tab/>
              <w:t>7</w:t>
            </w:r>
          </w:hyperlink>
        </w:p>
        <w:p w14:paraId="3F09533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qsh70q">
            <w:r w:rsidR="002078B2">
              <w:rPr>
                <w:rFonts w:ascii="Calibri" w:eastAsia="Calibri" w:hAnsi="Calibri" w:cs="Calibri"/>
                <w:smallCaps/>
                <w:color w:val="000000"/>
                <w:sz w:val="20"/>
                <w:szCs w:val="20"/>
              </w:rPr>
              <w:t>Hình 3: Phân rã use case quản lý người dùng</w:t>
            </w:r>
            <w:r w:rsidR="002078B2">
              <w:rPr>
                <w:rFonts w:ascii="Calibri" w:eastAsia="Calibri" w:hAnsi="Calibri" w:cs="Calibri"/>
                <w:smallCaps/>
                <w:color w:val="000000"/>
                <w:sz w:val="20"/>
                <w:szCs w:val="20"/>
              </w:rPr>
              <w:tab/>
              <w:t>8</w:t>
            </w:r>
          </w:hyperlink>
        </w:p>
        <w:p w14:paraId="63CA530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pxezwc">
            <w:r w:rsidR="002078B2">
              <w:rPr>
                <w:rFonts w:ascii="Calibri" w:eastAsia="Calibri" w:hAnsi="Calibri" w:cs="Calibri"/>
                <w:smallCaps/>
                <w:color w:val="000000"/>
                <w:sz w:val="20"/>
                <w:szCs w:val="20"/>
              </w:rPr>
              <w:t>Hình 4: Phân rã use case thanh toán phí bài đăng</w:t>
            </w:r>
            <w:r w:rsidR="002078B2">
              <w:rPr>
                <w:rFonts w:ascii="Calibri" w:eastAsia="Calibri" w:hAnsi="Calibri" w:cs="Calibri"/>
                <w:smallCaps/>
                <w:color w:val="000000"/>
                <w:sz w:val="20"/>
                <w:szCs w:val="20"/>
              </w:rPr>
              <w:tab/>
              <w:t>9</w:t>
            </w:r>
          </w:hyperlink>
        </w:p>
        <w:p w14:paraId="63E0ED0B"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2csry">
            <w:r w:rsidR="002078B2">
              <w:rPr>
                <w:rFonts w:ascii="Calibri" w:eastAsia="Calibri" w:hAnsi="Calibri" w:cs="Calibri"/>
                <w:smallCaps/>
                <w:color w:val="000000"/>
                <w:sz w:val="20"/>
                <w:szCs w:val="20"/>
              </w:rPr>
              <w:t>Hình 5: Phân rã use case tìm kiếm bài đăng</w:t>
            </w:r>
            <w:r w:rsidR="002078B2">
              <w:rPr>
                <w:rFonts w:ascii="Calibri" w:eastAsia="Calibri" w:hAnsi="Calibri" w:cs="Calibri"/>
                <w:smallCaps/>
                <w:color w:val="000000"/>
                <w:sz w:val="20"/>
                <w:szCs w:val="20"/>
              </w:rPr>
              <w:tab/>
              <w:t>10</w:t>
            </w:r>
          </w:hyperlink>
        </w:p>
        <w:p w14:paraId="46F2983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7alnk">
            <w:r w:rsidR="002078B2">
              <w:rPr>
                <w:rFonts w:ascii="Calibri" w:eastAsia="Calibri" w:hAnsi="Calibri" w:cs="Calibri"/>
                <w:smallCaps/>
                <w:color w:val="000000"/>
                <w:sz w:val="20"/>
                <w:szCs w:val="20"/>
              </w:rPr>
              <w:t>Hình 6: Phân rã use case quản lý liên hệ</w:t>
            </w:r>
            <w:r w:rsidR="002078B2">
              <w:rPr>
                <w:rFonts w:ascii="Calibri" w:eastAsia="Calibri" w:hAnsi="Calibri" w:cs="Calibri"/>
                <w:smallCaps/>
                <w:color w:val="000000"/>
                <w:sz w:val="20"/>
                <w:szCs w:val="20"/>
              </w:rPr>
              <w:tab/>
              <w:t>11</w:t>
            </w:r>
          </w:hyperlink>
        </w:p>
        <w:p w14:paraId="63C71C7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ihv636">
            <w:r w:rsidR="002078B2">
              <w:rPr>
                <w:rFonts w:ascii="Calibri" w:eastAsia="Calibri" w:hAnsi="Calibri" w:cs="Calibri"/>
                <w:smallCaps/>
                <w:color w:val="000000"/>
                <w:sz w:val="20"/>
                <w:szCs w:val="20"/>
              </w:rPr>
              <w:t>Hình 7: Phân rã use case quản lý danh sách bài đăng yêu thích (Wishlist)</w:t>
            </w:r>
            <w:r w:rsidR="002078B2">
              <w:rPr>
                <w:rFonts w:ascii="Calibri" w:eastAsia="Calibri" w:hAnsi="Calibri" w:cs="Calibri"/>
                <w:smallCaps/>
                <w:color w:val="000000"/>
                <w:sz w:val="20"/>
                <w:szCs w:val="20"/>
              </w:rPr>
              <w:tab/>
              <w:t>12</w:t>
            </w:r>
          </w:hyperlink>
        </w:p>
        <w:p w14:paraId="689B3BC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hmsyys">
            <w:r w:rsidR="002078B2">
              <w:rPr>
                <w:rFonts w:ascii="Calibri" w:eastAsia="Calibri" w:hAnsi="Calibri" w:cs="Calibri"/>
                <w:smallCaps/>
                <w:color w:val="000000"/>
                <w:sz w:val="20"/>
                <w:szCs w:val="20"/>
              </w:rPr>
              <w:t>Hình 8: Phân rã use case quản lý tài khoản</w:t>
            </w:r>
            <w:r w:rsidR="002078B2">
              <w:rPr>
                <w:rFonts w:ascii="Calibri" w:eastAsia="Calibri" w:hAnsi="Calibri" w:cs="Calibri"/>
                <w:smallCaps/>
                <w:color w:val="000000"/>
                <w:sz w:val="20"/>
                <w:szCs w:val="20"/>
              </w:rPr>
              <w:tab/>
              <w:t>13</w:t>
            </w:r>
          </w:hyperlink>
        </w:p>
        <w:p w14:paraId="2650E62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fwokq0">
            <w:r w:rsidR="002078B2">
              <w:rPr>
                <w:rFonts w:ascii="Calibri" w:eastAsia="Calibri" w:hAnsi="Calibri" w:cs="Calibri"/>
                <w:smallCaps/>
                <w:color w:val="000000"/>
                <w:sz w:val="20"/>
                <w:szCs w:val="20"/>
              </w:rPr>
              <w:t>Hình 9: Quy trình thêm bài đăng mới</w:t>
            </w:r>
            <w:r w:rsidR="002078B2">
              <w:rPr>
                <w:rFonts w:ascii="Calibri" w:eastAsia="Calibri" w:hAnsi="Calibri" w:cs="Calibri"/>
                <w:smallCaps/>
                <w:color w:val="000000"/>
                <w:sz w:val="20"/>
                <w:szCs w:val="20"/>
              </w:rPr>
              <w:tab/>
              <w:t>15</w:t>
            </w:r>
          </w:hyperlink>
        </w:p>
        <w:p w14:paraId="089A747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6wntf">
            <w:r w:rsidR="002078B2">
              <w:rPr>
                <w:rFonts w:ascii="Calibri" w:eastAsia="Calibri" w:hAnsi="Calibri" w:cs="Calibri"/>
                <w:smallCaps/>
                <w:color w:val="000000"/>
                <w:sz w:val="20"/>
                <w:szCs w:val="20"/>
              </w:rPr>
              <w:t>Hình 10: Quy trình liên hệ với người sở hữu bài đăng</w:t>
            </w:r>
            <w:r w:rsidR="002078B2">
              <w:rPr>
                <w:rFonts w:ascii="Calibri" w:eastAsia="Calibri" w:hAnsi="Calibri" w:cs="Calibri"/>
                <w:smallCaps/>
                <w:color w:val="000000"/>
                <w:sz w:val="20"/>
                <w:szCs w:val="20"/>
              </w:rPr>
              <w:tab/>
              <w:t>17</w:t>
            </w:r>
          </w:hyperlink>
        </w:p>
        <w:p w14:paraId="287283D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8h4qwu">
            <w:r w:rsidR="002078B2">
              <w:rPr>
                <w:rFonts w:ascii="Calibri" w:eastAsia="Calibri" w:hAnsi="Calibri" w:cs="Calibri"/>
                <w:smallCaps/>
                <w:color w:val="000000"/>
                <w:sz w:val="20"/>
                <w:szCs w:val="20"/>
              </w:rPr>
              <w:t>Hình 11: Quy trình chỉnh sửa bài đăng</w:t>
            </w:r>
            <w:r w:rsidR="002078B2">
              <w:rPr>
                <w:rFonts w:ascii="Calibri" w:eastAsia="Calibri" w:hAnsi="Calibri" w:cs="Calibri"/>
                <w:smallCaps/>
                <w:color w:val="000000"/>
                <w:sz w:val="20"/>
                <w:szCs w:val="20"/>
              </w:rPr>
              <w:tab/>
              <w:t>19</w:t>
            </w:r>
          </w:hyperlink>
        </w:p>
        <w:p w14:paraId="4C39D3E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rvwp1q">
            <w:r w:rsidR="002078B2">
              <w:rPr>
                <w:rFonts w:ascii="Calibri" w:eastAsia="Calibri" w:hAnsi="Calibri" w:cs="Calibri"/>
                <w:smallCaps/>
                <w:color w:val="000000"/>
                <w:sz w:val="20"/>
                <w:szCs w:val="20"/>
              </w:rPr>
              <w:t>Hình 12: Thống kê các ngôn ngữ lập trình phổ biến nhất thế giới năm 2022</w:t>
            </w:r>
            <w:r w:rsidR="002078B2">
              <w:rPr>
                <w:rFonts w:ascii="Calibri" w:eastAsia="Calibri" w:hAnsi="Calibri" w:cs="Calibri"/>
                <w:smallCaps/>
                <w:color w:val="000000"/>
                <w:sz w:val="20"/>
                <w:szCs w:val="20"/>
              </w:rPr>
              <w:tab/>
              <w:t>24</w:t>
            </w:r>
          </w:hyperlink>
        </w:p>
        <w:p w14:paraId="6183599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5b2l0r">
            <w:r w:rsidR="002078B2">
              <w:rPr>
                <w:rFonts w:ascii="Calibri" w:eastAsia="Calibri" w:hAnsi="Calibri" w:cs="Calibri"/>
                <w:smallCaps/>
                <w:color w:val="000000"/>
                <w:sz w:val="20"/>
                <w:szCs w:val="20"/>
              </w:rPr>
              <w:t>Hình 13: Cấu trúc của Entity Framework</w:t>
            </w:r>
            <w:r w:rsidR="002078B2">
              <w:rPr>
                <w:rFonts w:ascii="Calibri" w:eastAsia="Calibri" w:hAnsi="Calibri" w:cs="Calibri"/>
                <w:smallCaps/>
                <w:color w:val="000000"/>
                <w:sz w:val="20"/>
                <w:szCs w:val="20"/>
              </w:rPr>
              <w:tab/>
              <w:t>27</w:t>
            </w:r>
          </w:hyperlink>
        </w:p>
        <w:p w14:paraId="071044A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4g0dwd">
            <w:r w:rsidR="002078B2">
              <w:rPr>
                <w:rFonts w:ascii="Calibri" w:eastAsia="Calibri" w:hAnsi="Calibri" w:cs="Calibri"/>
                <w:smallCaps/>
                <w:color w:val="000000"/>
                <w:sz w:val="20"/>
                <w:szCs w:val="20"/>
              </w:rPr>
              <w:t>Hình 14: Thống kê các hệ quản trị cơ sở dữ liệu được sử dụng nhiều nhất năm 2022</w:t>
            </w:r>
            <w:r w:rsidR="002078B2">
              <w:rPr>
                <w:rFonts w:ascii="Calibri" w:eastAsia="Calibri" w:hAnsi="Calibri" w:cs="Calibri"/>
                <w:smallCaps/>
                <w:color w:val="000000"/>
                <w:sz w:val="20"/>
                <w:szCs w:val="20"/>
              </w:rPr>
              <w:tab/>
              <w:t>29</w:t>
            </w:r>
          </w:hyperlink>
        </w:p>
        <w:p w14:paraId="1625A15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hv69ve">
            <w:r w:rsidR="002078B2">
              <w:rPr>
                <w:rFonts w:ascii="Calibri" w:eastAsia="Calibri" w:hAnsi="Calibri" w:cs="Calibri"/>
                <w:smallCaps/>
                <w:color w:val="000000"/>
                <w:sz w:val="20"/>
                <w:szCs w:val="20"/>
              </w:rPr>
              <w:t>Hình 15: Kiến trúc Client-Server</w:t>
            </w:r>
            <w:r w:rsidR="002078B2">
              <w:rPr>
                <w:rFonts w:ascii="Calibri" w:eastAsia="Calibri" w:hAnsi="Calibri" w:cs="Calibri"/>
                <w:smallCaps/>
                <w:color w:val="000000"/>
                <w:sz w:val="20"/>
                <w:szCs w:val="20"/>
              </w:rPr>
              <w:tab/>
              <w:t>30</w:t>
            </w:r>
          </w:hyperlink>
        </w:p>
        <w:p w14:paraId="3CAC549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h042r0">
            <w:r w:rsidR="002078B2">
              <w:rPr>
                <w:rFonts w:ascii="Calibri" w:eastAsia="Calibri" w:hAnsi="Calibri" w:cs="Calibri"/>
                <w:smallCaps/>
                <w:color w:val="000000"/>
                <w:sz w:val="20"/>
                <w:szCs w:val="20"/>
              </w:rPr>
              <w:t>Hình 16: Kiến trúc MVVM (Model-View-Viewmodel)</w:t>
            </w:r>
            <w:r w:rsidR="002078B2">
              <w:rPr>
                <w:rFonts w:ascii="Calibri" w:eastAsia="Calibri" w:hAnsi="Calibri" w:cs="Calibri"/>
                <w:smallCaps/>
                <w:color w:val="000000"/>
                <w:sz w:val="20"/>
                <w:szCs w:val="20"/>
              </w:rPr>
              <w:tab/>
              <w:t>31</w:t>
            </w:r>
          </w:hyperlink>
        </w:p>
        <w:p w14:paraId="3A34E1B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baon6m">
            <w:r w:rsidR="002078B2">
              <w:rPr>
                <w:rFonts w:ascii="Calibri" w:eastAsia="Calibri" w:hAnsi="Calibri" w:cs="Calibri"/>
                <w:smallCaps/>
                <w:color w:val="000000"/>
                <w:sz w:val="20"/>
                <w:szCs w:val="20"/>
              </w:rPr>
              <w:t>Hình 17: Mô hình 3-layer</w:t>
            </w:r>
            <w:r w:rsidR="002078B2">
              <w:rPr>
                <w:rFonts w:ascii="Calibri" w:eastAsia="Calibri" w:hAnsi="Calibri" w:cs="Calibri"/>
                <w:smallCaps/>
                <w:color w:val="000000"/>
                <w:sz w:val="20"/>
                <w:szCs w:val="20"/>
              </w:rPr>
              <w:tab/>
              <w:t>32</w:t>
            </w:r>
          </w:hyperlink>
        </w:p>
        <w:p w14:paraId="19C5102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pkwqa1">
            <w:r w:rsidR="002078B2">
              <w:rPr>
                <w:rFonts w:ascii="Calibri" w:eastAsia="Calibri" w:hAnsi="Calibri" w:cs="Calibri"/>
                <w:smallCaps/>
                <w:color w:val="000000"/>
                <w:sz w:val="20"/>
                <w:szCs w:val="20"/>
              </w:rPr>
              <w:t>Hình 18: Biểu đồ phụ thuộc gói với ứng dụng bên phía client</w:t>
            </w:r>
            <w:r w:rsidR="002078B2">
              <w:rPr>
                <w:rFonts w:ascii="Calibri" w:eastAsia="Calibri" w:hAnsi="Calibri" w:cs="Calibri"/>
                <w:smallCaps/>
                <w:color w:val="000000"/>
                <w:sz w:val="20"/>
                <w:szCs w:val="20"/>
              </w:rPr>
              <w:tab/>
              <w:t>34</w:t>
            </w:r>
          </w:hyperlink>
        </w:p>
        <w:p w14:paraId="3809E271"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opuj5n">
            <w:r w:rsidR="002078B2">
              <w:rPr>
                <w:rFonts w:ascii="Calibri" w:eastAsia="Calibri" w:hAnsi="Calibri" w:cs="Calibri"/>
                <w:smallCaps/>
                <w:color w:val="000000"/>
                <w:sz w:val="20"/>
                <w:szCs w:val="20"/>
              </w:rPr>
              <w:t>Hình 19: Biểu đồ phụ thuộc gói với ứng dụng bên phía server</w:t>
            </w:r>
            <w:r w:rsidR="002078B2">
              <w:rPr>
                <w:rFonts w:ascii="Calibri" w:eastAsia="Calibri" w:hAnsi="Calibri" w:cs="Calibri"/>
                <w:smallCaps/>
                <w:color w:val="000000"/>
                <w:sz w:val="20"/>
                <w:szCs w:val="20"/>
              </w:rPr>
              <w:tab/>
              <w:t>35</w:t>
            </w:r>
          </w:hyperlink>
        </w:p>
        <w:p w14:paraId="6E40D1F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302m92">
            <w:r w:rsidR="002078B2">
              <w:rPr>
                <w:rFonts w:ascii="Calibri" w:eastAsia="Calibri" w:hAnsi="Calibri" w:cs="Calibri"/>
                <w:smallCaps/>
                <w:color w:val="000000"/>
                <w:sz w:val="20"/>
                <w:szCs w:val="20"/>
              </w:rPr>
              <w:t>Hình 20: Thiết kế chi tiết gói phía server</w:t>
            </w:r>
            <w:r w:rsidR="002078B2">
              <w:rPr>
                <w:rFonts w:ascii="Calibri" w:eastAsia="Calibri" w:hAnsi="Calibri" w:cs="Calibri"/>
                <w:smallCaps/>
                <w:color w:val="000000"/>
                <w:sz w:val="20"/>
                <w:szCs w:val="20"/>
              </w:rPr>
              <w:tab/>
              <w:t>36</w:t>
            </w:r>
          </w:hyperlink>
        </w:p>
        <w:p w14:paraId="47C373B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19y80a">
            <w:r w:rsidR="002078B2">
              <w:rPr>
                <w:rFonts w:ascii="Calibri" w:eastAsia="Calibri" w:hAnsi="Calibri" w:cs="Calibri"/>
                <w:smallCaps/>
                <w:color w:val="000000"/>
                <w:sz w:val="20"/>
                <w:szCs w:val="20"/>
              </w:rPr>
              <w:t>Hình 21: Layout chung của web</w:t>
            </w:r>
            <w:r w:rsidR="002078B2">
              <w:rPr>
                <w:rFonts w:ascii="Calibri" w:eastAsia="Calibri" w:hAnsi="Calibri" w:cs="Calibri"/>
                <w:smallCaps/>
                <w:color w:val="000000"/>
                <w:sz w:val="20"/>
                <w:szCs w:val="20"/>
              </w:rPr>
              <w:tab/>
              <w:t>37</w:t>
            </w:r>
          </w:hyperlink>
        </w:p>
        <w:p w14:paraId="303B8A9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fk6b3p">
            <w:r w:rsidR="002078B2">
              <w:rPr>
                <w:rFonts w:ascii="Calibri" w:eastAsia="Calibri" w:hAnsi="Calibri" w:cs="Calibri"/>
                <w:smallCaps/>
                <w:color w:val="000000"/>
                <w:sz w:val="20"/>
                <w:szCs w:val="20"/>
              </w:rPr>
              <w:t>Hình 22: Giao diện đăng kí</w:t>
            </w:r>
            <w:r w:rsidR="002078B2">
              <w:rPr>
                <w:rFonts w:ascii="Calibri" w:eastAsia="Calibri" w:hAnsi="Calibri" w:cs="Calibri"/>
                <w:smallCaps/>
                <w:color w:val="000000"/>
                <w:sz w:val="20"/>
                <w:szCs w:val="20"/>
              </w:rPr>
              <w:tab/>
              <w:t>39</w:t>
            </w:r>
          </w:hyperlink>
        </w:p>
        <w:p w14:paraId="7740FC3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ep43zb">
            <w:r w:rsidR="002078B2">
              <w:rPr>
                <w:rFonts w:ascii="Calibri" w:eastAsia="Calibri" w:hAnsi="Calibri" w:cs="Calibri"/>
                <w:smallCaps/>
                <w:color w:val="000000"/>
                <w:sz w:val="20"/>
                <w:szCs w:val="20"/>
              </w:rPr>
              <w:t>Hình 23: Giao diện trang chủ</w:t>
            </w:r>
            <w:r w:rsidR="002078B2">
              <w:rPr>
                <w:rFonts w:ascii="Calibri" w:eastAsia="Calibri" w:hAnsi="Calibri" w:cs="Calibri"/>
                <w:smallCaps/>
                <w:color w:val="000000"/>
                <w:sz w:val="20"/>
                <w:szCs w:val="20"/>
              </w:rPr>
              <w:tab/>
              <w:t>39</w:t>
            </w:r>
          </w:hyperlink>
        </w:p>
        <w:p w14:paraId="1319257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du1wux">
            <w:r w:rsidR="002078B2">
              <w:rPr>
                <w:rFonts w:ascii="Calibri" w:eastAsia="Calibri" w:hAnsi="Calibri" w:cs="Calibri"/>
                <w:smallCaps/>
                <w:color w:val="000000"/>
                <w:sz w:val="20"/>
                <w:szCs w:val="20"/>
              </w:rPr>
              <w:t>Hình 24: Giao diện thông tin chi tiết nhà trọ</w:t>
            </w:r>
            <w:r w:rsidR="002078B2">
              <w:rPr>
                <w:rFonts w:ascii="Calibri" w:eastAsia="Calibri" w:hAnsi="Calibri" w:cs="Calibri"/>
                <w:smallCaps/>
                <w:color w:val="000000"/>
                <w:sz w:val="20"/>
                <w:szCs w:val="20"/>
              </w:rPr>
              <w:tab/>
              <w:t>40</w:t>
            </w:r>
          </w:hyperlink>
        </w:p>
        <w:p w14:paraId="46BE614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84mhaj">
            <w:r w:rsidR="002078B2">
              <w:rPr>
                <w:rFonts w:ascii="Calibri" w:eastAsia="Calibri" w:hAnsi="Calibri" w:cs="Calibri"/>
                <w:smallCaps/>
                <w:color w:val="000000"/>
                <w:sz w:val="20"/>
                <w:szCs w:val="20"/>
              </w:rPr>
              <w:t>Hình 25: Giao diện quản lý tài khoản</w:t>
            </w:r>
            <w:r w:rsidR="002078B2">
              <w:rPr>
                <w:rFonts w:ascii="Calibri" w:eastAsia="Calibri" w:hAnsi="Calibri" w:cs="Calibri"/>
                <w:smallCaps/>
                <w:color w:val="000000"/>
                <w:sz w:val="20"/>
                <w:szCs w:val="20"/>
              </w:rPr>
              <w:tab/>
              <w:t>40</w:t>
            </w:r>
          </w:hyperlink>
        </w:p>
        <w:p w14:paraId="10A7AD7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79ka65">
            <w:r w:rsidR="002078B2">
              <w:rPr>
                <w:rFonts w:ascii="Calibri" w:eastAsia="Calibri" w:hAnsi="Calibri" w:cs="Calibri"/>
                <w:smallCaps/>
                <w:color w:val="000000"/>
                <w:sz w:val="20"/>
                <w:szCs w:val="20"/>
              </w:rPr>
              <w:t>Hình 26: Giao diện quản lý bài đăng</w:t>
            </w:r>
            <w:r w:rsidR="002078B2">
              <w:rPr>
                <w:rFonts w:ascii="Calibri" w:eastAsia="Calibri" w:hAnsi="Calibri" w:cs="Calibri"/>
                <w:smallCaps/>
                <w:color w:val="000000"/>
                <w:sz w:val="20"/>
                <w:szCs w:val="20"/>
              </w:rPr>
              <w:tab/>
              <w:t>41</w:t>
            </w:r>
          </w:hyperlink>
        </w:p>
        <w:p w14:paraId="0BB6E76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6ei31r">
            <w:r w:rsidR="002078B2">
              <w:rPr>
                <w:rFonts w:ascii="Calibri" w:eastAsia="Calibri" w:hAnsi="Calibri" w:cs="Calibri"/>
                <w:smallCaps/>
                <w:color w:val="000000"/>
                <w:sz w:val="20"/>
                <w:szCs w:val="20"/>
              </w:rPr>
              <w:t>Hình 27: Giao diện thông báo</w:t>
            </w:r>
            <w:r w:rsidR="002078B2">
              <w:rPr>
                <w:rFonts w:ascii="Calibri" w:eastAsia="Calibri" w:hAnsi="Calibri" w:cs="Calibri"/>
                <w:smallCaps/>
                <w:color w:val="000000"/>
                <w:sz w:val="20"/>
                <w:szCs w:val="20"/>
              </w:rPr>
              <w:tab/>
              <w:t>42</w:t>
            </w:r>
          </w:hyperlink>
        </w:p>
        <w:p w14:paraId="02D747B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koq656">
            <w:r w:rsidR="002078B2">
              <w:rPr>
                <w:rFonts w:ascii="Calibri" w:eastAsia="Calibri" w:hAnsi="Calibri" w:cs="Calibri"/>
                <w:smallCaps/>
                <w:color w:val="000000"/>
                <w:sz w:val="20"/>
                <w:szCs w:val="20"/>
              </w:rPr>
              <w:t>Hình 28: Biểu đồ các lớp trong trình tự thêm nhà vào danh sách Wishlist</w:t>
            </w:r>
            <w:r w:rsidR="002078B2">
              <w:rPr>
                <w:rFonts w:ascii="Calibri" w:eastAsia="Calibri" w:hAnsi="Calibri" w:cs="Calibri"/>
                <w:smallCaps/>
                <w:color w:val="000000"/>
                <w:sz w:val="20"/>
                <w:szCs w:val="20"/>
              </w:rPr>
              <w:tab/>
              <w:t>43</w:t>
            </w:r>
          </w:hyperlink>
        </w:p>
        <w:p w14:paraId="17E6D1E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zu0gcz">
            <w:r w:rsidR="002078B2">
              <w:rPr>
                <w:rFonts w:ascii="Calibri" w:eastAsia="Calibri" w:hAnsi="Calibri" w:cs="Calibri"/>
                <w:smallCaps/>
                <w:color w:val="000000"/>
                <w:sz w:val="20"/>
                <w:szCs w:val="20"/>
              </w:rPr>
              <w:t>Hình 29: Biểu đồ trình tự biểu diễn trình tự thêm nhà vào danh sách Wishlist của một User</w:t>
            </w:r>
            <w:r w:rsidR="002078B2">
              <w:rPr>
                <w:rFonts w:ascii="Calibri" w:eastAsia="Calibri" w:hAnsi="Calibri" w:cs="Calibri"/>
                <w:smallCaps/>
                <w:color w:val="000000"/>
                <w:sz w:val="20"/>
                <w:szCs w:val="20"/>
              </w:rPr>
              <w:tab/>
              <w:t>43</w:t>
            </w:r>
          </w:hyperlink>
        </w:p>
        <w:p w14:paraId="0D1075E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yyy98l">
            <w:r w:rsidR="002078B2">
              <w:rPr>
                <w:rFonts w:ascii="Calibri" w:eastAsia="Calibri" w:hAnsi="Calibri" w:cs="Calibri"/>
                <w:smallCaps/>
                <w:color w:val="000000"/>
                <w:sz w:val="20"/>
                <w:szCs w:val="20"/>
              </w:rPr>
              <w:t>Hình 30: Biểu đồ các lớp trong trình tự đăng nhập</w:t>
            </w:r>
            <w:r w:rsidR="002078B2">
              <w:rPr>
                <w:rFonts w:ascii="Calibri" w:eastAsia="Calibri" w:hAnsi="Calibri" w:cs="Calibri"/>
                <w:smallCaps/>
                <w:color w:val="000000"/>
                <w:sz w:val="20"/>
                <w:szCs w:val="20"/>
              </w:rPr>
              <w:tab/>
              <w:t>44</w:t>
            </w:r>
          </w:hyperlink>
        </w:p>
        <w:p w14:paraId="4B86D7C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iylrwe">
            <w:r w:rsidR="002078B2">
              <w:rPr>
                <w:rFonts w:ascii="Calibri" w:eastAsia="Calibri" w:hAnsi="Calibri" w:cs="Calibri"/>
                <w:smallCaps/>
                <w:color w:val="000000"/>
                <w:sz w:val="20"/>
                <w:szCs w:val="20"/>
              </w:rPr>
              <w:t>Hình 31: Biểu đồ trình tự biểu diễn trình tự đăng nhập</w:t>
            </w:r>
            <w:r w:rsidR="002078B2">
              <w:rPr>
                <w:rFonts w:ascii="Calibri" w:eastAsia="Calibri" w:hAnsi="Calibri" w:cs="Calibri"/>
                <w:smallCaps/>
                <w:color w:val="000000"/>
                <w:sz w:val="20"/>
                <w:szCs w:val="20"/>
              </w:rPr>
              <w:tab/>
              <w:t>44</w:t>
            </w:r>
          </w:hyperlink>
        </w:p>
        <w:p w14:paraId="0F100EF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d96cc0">
            <w:r w:rsidR="002078B2">
              <w:rPr>
                <w:rFonts w:ascii="Calibri" w:eastAsia="Calibri" w:hAnsi="Calibri" w:cs="Calibri"/>
                <w:smallCaps/>
                <w:color w:val="000000"/>
                <w:sz w:val="20"/>
                <w:szCs w:val="20"/>
              </w:rPr>
              <w:t>Hình 32: Biểu đồ các lớp trong trình tự liên hệ với người bán</w:t>
            </w:r>
            <w:r w:rsidR="002078B2">
              <w:rPr>
                <w:rFonts w:ascii="Calibri" w:eastAsia="Calibri" w:hAnsi="Calibri" w:cs="Calibri"/>
                <w:smallCaps/>
                <w:color w:val="000000"/>
                <w:sz w:val="20"/>
                <w:szCs w:val="20"/>
              </w:rPr>
              <w:tab/>
              <w:t>45</w:t>
            </w:r>
          </w:hyperlink>
        </w:p>
        <w:p w14:paraId="761AB2E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x8tuzt">
            <w:r w:rsidR="002078B2">
              <w:rPr>
                <w:rFonts w:ascii="Calibri" w:eastAsia="Calibri" w:hAnsi="Calibri" w:cs="Calibri"/>
                <w:smallCaps/>
                <w:color w:val="000000"/>
                <w:sz w:val="20"/>
                <w:szCs w:val="20"/>
              </w:rPr>
              <w:t>Hình 33: Biểu đồ trình tự biểu diễn trình tự liên hệ với người bán</w:t>
            </w:r>
            <w:r w:rsidR="002078B2">
              <w:rPr>
                <w:rFonts w:ascii="Calibri" w:eastAsia="Calibri" w:hAnsi="Calibri" w:cs="Calibri"/>
                <w:smallCaps/>
                <w:color w:val="000000"/>
                <w:sz w:val="20"/>
                <w:szCs w:val="20"/>
              </w:rPr>
              <w:tab/>
              <w:t>45</w:t>
            </w:r>
          </w:hyperlink>
        </w:p>
        <w:p w14:paraId="794E4951"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rjefff">
            <w:r w:rsidR="002078B2">
              <w:rPr>
                <w:rFonts w:ascii="Calibri" w:eastAsia="Calibri" w:hAnsi="Calibri" w:cs="Calibri"/>
                <w:smallCaps/>
                <w:color w:val="000000"/>
                <w:sz w:val="20"/>
                <w:szCs w:val="20"/>
              </w:rPr>
              <w:t>Hình 34: Biểu đổ thực thể liên kết</w:t>
            </w:r>
            <w:r w:rsidR="002078B2">
              <w:rPr>
                <w:rFonts w:ascii="Calibri" w:eastAsia="Calibri" w:hAnsi="Calibri" w:cs="Calibri"/>
                <w:smallCaps/>
                <w:color w:val="000000"/>
                <w:sz w:val="20"/>
                <w:szCs w:val="20"/>
              </w:rPr>
              <w:tab/>
              <w:t>46</w:t>
            </w:r>
          </w:hyperlink>
        </w:p>
        <w:p w14:paraId="4B5F9CF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qoc8b1">
            <w:r w:rsidR="002078B2">
              <w:rPr>
                <w:rFonts w:ascii="Calibri" w:eastAsia="Calibri" w:hAnsi="Calibri" w:cs="Calibri"/>
                <w:smallCaps/>
                <w:color w:val="000000"/>
                <w:sz w:val="20"/>
                <w:szCs w:val="20"/>
              </w:rPr>
              <w:t>Hình 35: Tổng quan thiết kế database</w:t>
            </w:r>
            <w:r w:rsidR="002078B2">
              <w:rPr>
                <w:rFonts w:ascii="Calibri" w:eastAsia="Calibri" w:hAnsi="Calibri" w:cs="Calibri"/>
                <w:smallCaps/>
                <w:color w:val="000000"/>
                <w:sz w:val="20"/>
                <w:szCs w:val="20"/>
              </w:rPr>
              <w:tab/>
              <w:t>48</w:t>
            </w:r>
          </w:hyperlink>
        </w:p>
        <w:p w14:paraId="2E148E6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sjm0b">
            <w:r w:rsidR="002078B2">
              <w:rPr>
                <w:rFonts w:ascii="Calibri" w:eastAsia="Calibri" w:hAnsi="Calibri" w:cs="Calibri"/>
                <w:smallCaps/>
                <w:color w:val="000000"/>
                <w:sz w:val="20"/>
                <w:szCs w:val="20"/>
              </w:rPr>
              <w:t>Hình 36: Giao diện chat</w:t>
            </w:r>
            <w:r w:rsidR="002078B2">
              <w:rPr>
                <w:rFonts w:ascii="Calibri" w:eastAsia="Calibri" w:hAnsi="Calibri" w:cs="Calibri"/>
                <w:smallCaps/>
                <w:color w:val="000000"/>
                <w:sz w:val="20"/>
                <w:szCs w:val="20"/>
              </w:rPr>
              <w:tab/>
              <w:t>53</w:t>
            </w:r>
          </w:hyperlink>
        </w:p>
        <w:p w14:paraId="65A8293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xtw84">
            <w:r w:rsidR="002078B2">
              <w:rPr>
                <w:rFonts w:ascii="Calibri" w:eastAsia="Calibri" w:hAnsi="Calibri" w:cs="Calibri"/>
                <w:smallCaps/>
                <w:color w:val="000000"/>
                <w:sz w:val="20"/>
                <w:szCs w:val="20"/>
              </w:rPr>
              <w:t>Hình 37: Giao diện xem chi tiết bài đăng</w:t>
            </w:r>
            <w:r w:rsidR="002078B2">
              <w:rPr>
                <w:rFonts w:ascii="Calibri" w:eastAsia="Calibri" w:hAnsi="Calibri" w:cs="Calibri"/>
                <w:smallCaps/>
                <w:color w:val="000000"/>
                <w:sz w:val="20"/>
                <w:szCs w:val="20"/>
              </w:rPr>
              <w:tab/>
              <w:t>53</w:t>
            </w:r>
          </w:hyperlink>
        </w:p>
        <w:p w14:paraId="7F41D90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a346fx">
            <w:r w:rsidR="002078B2">
              <w:rPr>
                <w:rFonts w:ascii="Calibri" w:eastAsia="Calibri" w:hAnsi="Calibri" w:cs="Calibri"/>
                <w:smallCaps/>
                <w:color w:val="000000"/>
                <w:sz w:val="20"/>
                <w:szCs w:val="20"/>
              </w:rPr>
              <w:t>Hình 38: Giao diện đăng ký tài khoản</w:t>
            </w:r>
            <w:r w:rsidR="002078B2">
              <w:rPr>
                <w:rFonts w:ascii="Calibri" w:eastAsia="Calibri" w:hAnsi="Calibri" w:cs="Calibri"/>
                <w:smallCaps/>
                <w:color w:val="000000"/>
                <w:sz w:val="20"/>
                <w:szCs w:val="20"/>
              </w:rPr>
              <w:tab/>
              <w:t>54</w:t>
            </w:r>
          </w:hyperlink>
        </w:p>
        <w:p w14:paraId="1C2ED3C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u2rp3q">
            <w:r w:rsidR="002078B2">
              <w:rPr>
                <w:rFonts w:ascii="Calibri" w:eastAsia="Calibri" w:hAnsi="Calibri" w:cs="Calibri"/>
                <w:smallCaps/>
                <w:color w:val="000000"/>
                <w:sz w:val="20"/>
                <w:szCs w:val="20"/>
              </w:rPr>
              <w:t>Hình 39: Giao diện trang chủ</w:t>
            </w:r>
            <w:r w:rsidR="002078B2">
              <w:rPr>
                <w:rFonts w:ascii="Calibri" w:eastAsia="Calibri" w:hAnsi="Calibri" w:cs="Calibri"/>
                <w:smallCaps/>
                <w:color w:val="000000"/>
                <w:sz w:val="20"/>
                <w:szCs w:val="20"/>
              </w:rPr>
              <w:tab/>
              <w:t>55</w:t>
            </w:r>
          </w:hyperlink>
        </w:p>
        <w:p w14:paraId="4B7F600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981zbj">
            <w:r w:rsidR="002078B2">
              <w:rPr>
                <w:rFonts w:ascii="Calibri" w:eastAsia="Calibri" w:hAnsi="Calibri" w:cs="Calibri"/>
                <w:smallCaps/>
                <w:color w:val="000000"/>
                <w:sz w:val="20"/>
                <w:szCs w:val="20"/>
              </w:rPr>
              <w:t>Hình 40: Giao diện chi tiết bài đăng</w:t>
            </w:r>
            <w:r w:rsidR="002078B2">
              <w:rPr>
                <w:rFonts w:ascii="Calibri" w:eastAsia="Calibri" w:hAnsi="Calibri" w:cs="Calibri"/>
                <w:smallCaps/>
                <w:color w:val="000000"/>
                <w:sz w:val="20"/>
                <w:szCs w:val="20"/>
              </w:rPr>
              <w:tab/>
              <w:t>56</w:t>
            </w:r>
          </w:hyperlink>
        </w:p>
        <w:p w14:paraId="70937AC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8czs75">
            <w:r w:rsidR="002078B2">
              <w:rPr>
                <w:rFonts w:ascii="Calibri" w:eastAsia="Calibri" w:hAnsi="Calibri" w:cs="Calibri"/>
                <w:smallCaps/>
                <w:color w:val="000000"/>
                <w:sz w:val="20"/>
                <w:szCs w:val="20"/>
              </w:rPr>
              <w:t>Hình 41: Kết quả kiểm thử code với SonarQube</w:t>
            </w:r>
            <w:r w:rsidR="002078B2">
              <w:rPr>
                <w:rFonts w:ascii="Calibri" w:eastAsia="Calibri" w:hAnsi="Calibri" w:cs="Calibri"/>
                <w:smallCaps/>
                <w:color w:val="000000"/>
                <w:sz w:val="20"/>
                <w:szCs w:val="20"/>
              </w:rPr>
              <w:tab/>
              <w:t>57</w:t>
            </w:r>
          </w:hyperlink>
        </w:p>
        <w:p w14:paraId="64DA11C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kx3h1s">
            <w:r w:rsidR="002078B2">
              <w:rPr>
                <w:rFonts w:ascii="Calibri" w:eastAsia="Calibri" w:hAnsi="Calibri" w:cs="Calibri"/>
                <w:smallCaps/>
                <w:color w:val="000000"/>
                <w:sz w:val="20"/>
                <w:szCs w:val="20"/>
              </w:rPr>
              <w:t>Hình 42: Mô hình làm việc của SinalR</w:t>
            </w:r>
            <w:r w:rsidR="002078B2">
              <w:rPr>
                <w:rFonts w:ascii="Calibri" w:eastAsia="Calibri" w:hAnsi="Calibri" w:cs="Calibri"/>
                <w:smallCaps/>
                <w:color w:val="000000"/>
                <w:sz w:val="20"/>
                <w:szCs w:val="20"/>
              </w:rPr>
              <w:tab/>
              <w:t>59</w:t>
            </w:r>
          </w:hyperlink>
        </w:p>
        <w:p w14:paraId="1CE84E3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02dr9l">
            <w:r w:rsidR="002078B2">
              <w:rPr>
                <w:rFonts w:ascii="Calibri" w:eastAsia="Calibri" w:hAnsi="Calibri" w:cs="Calibri"/>
                <w:smallCaps/>
                <w:color w:val="000000"/>
                <w:sz w:val="20"/>
                <w:szCs w:val="20"/>
              </w:rPr>
              <w:t>Hình 43: Thiết kế lớp áp dụng Hub</w:t>
            </w:r>
            <w:r w:rsidR="002078B2">
              <w:rPr>
                <w:rFonts w:ascii="Calibri" w:eastAsia="Calibri" w:hAnsi="Calibri" w:cs="Calibri"/>
                <w:smallCaps/>
                <w:color w:val="000000"/>
                <w:sz w:val="20"/>
                <w:szCs w:val="20"/>
              </w:rPr>
              <w:tab/>
              <w:t>60</w:t>
            </w:r>
          </w:hyperlink>
        </w:p>
        <w:p w14:paraId="170D6EC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smtxgf">
            <w:r w:rsidR="002078B2">
              <w:rPr>
                <w:rFonts w:ascii="Calibri" w:eastAsia="Calibri" w:hAnsi="Calibri" w:cs="Calibri"/>
                <w:smallCaps/>
                <w:color w:val="000000"/>
                <w:sz w:val="20"/>
                <w:szCs w:val="20"/>
              </w:rPr>
              <w:t>Hình 44: Thư mục Presentation  Layer</w:t>
            </w:r>
            <w:r w:rsidR="002078B2">
              <w:rPr>
                <w:rFonts w:ascii="Calibri" w:eastAsia="Calibri" w:hAnsi="Calibri" w:cs="Calibri"/>
                <w:smallCaps/>
                <w:color w:val="000000"/>
                <w:sz w:val="20"/>
                <w:szCs w:val="20"/>
              </w:rPr>
              <w:tab/>
              <w:t>61</w:t>
            </w:r>
          </w:hyperlink>
        </w:p>
        <w:p w14:paraId="7960414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cmhg48">
            <w:r w:rsidR="002078B2">
              <w:rPr>
                <w:rFonts w:ascii="Calibri" w:eastAsia="Calibri" w:hAnsi="Calibri" w:cs="Calibri"/>
                <w:smallCaps/>
                <w:color w:val="000000"/>
                <w:sz w:val="20"/>
                <w:szCs w:val="20"/>
              </w:rPr>
              <w:t>Hình 45: Biểu đồ lớp cho Presentation Layer</w:t>
            </w:r>
            <w:r w:rsidR="002078B2">
              <w:rPr>
                <w:rFonts w:ascii="Calibri" w:eastAsia="Calibri" w:hAnsi="Calibri" w:cs="Calibri"/>
                <w:smallCaps/>
                <w:color w:val="000000"/>
                <w:sz w:val="20"/>
                <w:szCs w:val="20"/>
              </w:rPr>
              <w:tab/>
              <w:t>62</w:t>
            </w:r>
          </w:hyperlink>
        </w:p>
        <w:p w14:paraId="7CB5315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6x20ju">
            <w:r w:rsidR="002078B2">
              <w:rPr>
                <w:rFonts w:ascii="Calibri" w:eastAsia="Calibri" w:hAnsi="Calibri" w:cs="Calibri"/>
                <w:smallCaps/>
                <w:color w:val="000000"/>
                <w:sz w:val="20"/>
                <w:szCs w:val="20"/>
              </w:rPr>
              <w:t>Hình 46: Thư mục Business Logic Layer</w:t>
            </w:r>
            <w:r w:rsidR="002078B2">
              <w:rPr>
                <w:rFonts w:ascii="Calibri" w:eastAsia="Calibri" w:hAnsi="Calibri" w:cs="Calibri"/>
                <w:smallCaps/>
                <w:color w:val="000000"/>
                <w:sz w:val="20"/>
                <w:szCs w:val="20"/>
              </w:rPr>
              <w:tab/>
              <w:t>62</w:t>
            </w:r>
          </w:hyperlink>
        </w:p>
        <w:p w14:paraId="4E32837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qwpj7n">
            <w:r w:rsidR="002078B2">
              <w:rPr>
                <w:rFonts w:ascii="Calibri" w:eastAsia="Calibri" w:hAnsi="Calibri" w:cs="Calibri"/>
                <w:smallCaps/>
                <w:color w:val="000000"/>
                <w:sz w:val="20"/>
                <w:szCs w:val="20"/>
              </w:rPr>
              <w:t>Hình 47: Biểu đồ lớp cho Business Logic Layer</w:t>
            </w:r>
            <w:r w:rsidR="002078B2">
              <w:rPr>
                <w:rFonts w:ascii="Calibri" w:eastAsia="Calibri" w:hAnsi="Calibri" w:cs="Calibri"/>
                <w:smallCaps/>
                <w:color w:val="000000"/>
                <w:sz w:val="20"/>
                <w:szCs w:val="20"/>
              </w:rPr>
              <w:tab/>
              <w:t>63</w:t>
            </w:r>
          </w:hyperlink>
        </w:p>
        <w:p w14:paraId="02EB24C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l7a3n9">
            <w:r w:rsidR="002078B2">
              <w:rPr>
                <w:rFonts w:ascii="Calibri" w:eastAsia="Calibri" w:hAnsi="Calibri" w:cs="Calibri"/>
                <w:smallCaps/>
                <w:color w:val="000000"/>
                <w:sz w:val="20"/>
                <w:szCs w:val="20"/>
              </w:rPr>
              <w:t>Hình 48: Thư mục Data Access Layer</w:t>
            </w:r>
            <w:r w:rsidR="002078B2">
              <w:rPr>
                <w:rFonts w:ascii="Calibri" w:eastAsia="Calibri" w:hAnsi="Calibri" w:cs="Calibri"/>
                <w:smallCaps/>
                <w:color w:val="000000"/>
                <w:sz w:val="20"/>
                <w:szCs w:val="20"/>
              </w:rPr>
              <w:tab/>
              <w:t>64</w:t>
            </w:r>
          </w:hyperlink>
        </w:p>
        <w:p w14:paraId="11EDF1D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56xmb2">
            <w:r w:rsidR="002078B2">
              <w:rPr>
                <w:rFonts w:ascii="Calibri" w:eastAsia="Calibri" w:hAnsi="Calibri" w:cs="Calibri"/>
                <w:smallCaps/>
                <w:color w:val="000000"/>
                <w:sz w:val="20"/>
                <w:szCs w:val="20"/>
              </w:rPr>
              <w:t>Hình 49: Biểu đồ lớp cho Data Access Layer</w:t>
            </w:r>
            <w:r w:rsidR="002078B2">
              <w:rPr>
                <w:rFonts w:ascii="Calibri" w:eastAsia="Calibri" w:hAnsi="Calibri" w:cs="Calibri"/>
                <w:smallCaps/>
                <w:color w:val="000000"/>
                <w:sz w:val="20"/>
                <w:szCs w:val="20"/>
              </w:rPr>
              <w:tab/>
              <w:t>64</w:t>
            </w:r>
          </w:hyperlink>
        </w:p>
        <w:p w14:paraId="70642E0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kc7wiv">
            <w:r w:rsidR="002078B2">
              <w:rPr>
                <w:rFonts w:ascii="Calibri" w:eastAsia="Calibri" w:hAnsi="Calibri" w:cs="Calibri"/>
                <w:smallCaps/>
                <w:color w:val="000000"/>
                <w:sz w:val="20"/>
                <w:szCs w:val="20"/>
              </w:rPr>
              <w:t>Hình 50: Depence Injection trong class Startup</w:t>
            </w:r>
            <w:r w:rsidR="002078B2">
              <w:rPr>
                <w:rFonts w:ascii="Calibri" w:eastAsia="Calibri" w:hAnsi="Calibri" w:cs="Calibri"/>
                <w:smallCaps/>
                <w:color w:val="000000"/>
                <w:sz w:val="20"/>
                <w:szCs w:val="20"/>
              </w:rPr>
              <w:tab/>
              <w:t>66</w:t>
            </w:r>
          </w:hyperlink>
        </w:p>
        <w:p w14:paraId="4E47DB9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im3ia3">
            <w:r w:rsidR="002078B2">
              <w:rPr>
                <w:rFonts w:ascii="Calibri" w:eastAsia="Calibri" w:hAnsi="Calibri" w:cs="Calibri"/>
                <w:smallCaps/>
                <w:color w:val="000000"/>
                <w:sz w:val="20"/>
                <w:szCs w:val="20"/>
              </w:rPr>
              <w:t>Hình 51: Chuẩn Restful</w:t>
            </w:r>
            <w:r w:rsidR="002078B2">
              <w:rPr>
                <w:rFonts w:ascii="Calibri" w:eastAsia="Calibri" w:hAnsi="Calibri" w:cs="Calibri"/>
                <w:smallCaps/>
                <w:color w:val="000000"/>
                <w:sz w:val="20"/>
                <w:szCs w:val="20"/>
              </w:rPr>
              <w:tab/>
              <w:t>67</w:t>
            </w:r>
          </w:hyperlink>
        </w:p>
        <w:p w14:paraId="35BF866C" w14:textId="77777777" w:rsidR="002078B2" w:rsidRDefault="002078B2" w:rsidP="002078B2">
          <w:pPr>
            <w:jc w:val="center"/>
          </w:pPr>
          <w:r>
            <w:fldChar w:fldCharType="end"/>
          </w:r>
        </w:p>
      </w:sdtContent>
    </w:sdt>
    <w:p w14:paraId="0F94A5EB" w14:textId="77777777" w:rsidR="002078B2" w:rsidRDefault="002078B2" w:rsidP="002078B2">
      <w:pPr>
        <w:jc w:val="center"/>
      </w:pPr>
    </w:p>
    <w:p w14:paraId="54ADE330" w14:textId="77777777" w:rsidR="002078B2" w:rsidRDefault="002078B2" w:rsidP="002078B2">
      <w:pPr>
        <w:jc w:val="center"/>
      </w:pPr>
    </w:p>
    <w:p w14:paraId="2DF198D5" w14:textId="77777777" w:rsidR="002078B2" w:rsidRDefault="002078B2" w:rsidP="002078B2">
      <w:pPr>
        <w:jc w:val="center"/>
      </w:pPr>
    </w:p>
    <w:p w14:paraId="2880E88A" w14:textId="77777777" w:rsidR="002078B2" w:rsidRDefault="002078B2" w:rsidP="002078B2">
      <w:pPr>
        <w:jc w:val="center"/>
      </w:pPr>
    </w:p>
    <w:p w14:paraId="7465C2B5" w14:textId="77777777" w:rsidR="002078B2" w:rsidRDefault="002078B2" w:rsidP="002078B2">
      <w:pPr>
        <w:jc w:val="center"/>
      </w:pPr>
    </w:p>
    <w:p w14:paraId="7EEB8C04" w14:textId="77777777" w:rsidR="002078B2" w:rsidRDefault="002078B2" w:rsidP="002078B2">
      <w:pPr>
        <w:jc w:val="center"/>
      </w:pPr>
    </w:p>
    <w:p w14:paraId="2D6775CF" w14:textId="77777777" w:rsidR="002078B2" w:rsidRDefault="002078B2" w:rsidP="002078B2">
      <w:pPr>
        <w:jc w:val="center"/>
      </w:pPr>
    </w:p>
    <w:p w14:paraId="751F3F84" w14:textId="77777777" w:rsidR="002078B2" w:rsidRDefault="002078B2" w:rsidP="002078B2">
      <w:pPr>
        <w:jc w:val="center"/>
      </w:pPr>
    </w:p>
    <w:p w14:paraId="4AD4A96F" w14:textId="77777777" w:rsidR="002078B2" w:rsidRDefault="002078B2" w:rsidP="002078B2">
      <w:pPr>
        <w:jc w:val="center"/>
      </w:pPr>
    </w:p>
    <w:p w14:paraId="5B74D22D" w14:textId="77777777" w:rsidR="002078B2" w:rsidRDefault="002078B2" w:rsidP="002078B2">
      <w:pPr>
        <w:jc w:val="center"/>
      </w:pPr>
    </w:p>
    <w:p w14:paraId="2BAFF3CC" w14:textId="77777777" w:rsidR="002078B2" w:rsidRDefault="002078B2" w:rsidP="002078B2">
      <w:pPr>
        <w:jc w:val="center"/>
      </w:pPr>
    </w:p>
    <w:p w14:paraId="18289EB8" w14:textId="77777777" w:rsidR="002078B2" w:rsidRDefault="002078B2" w:rsidP="002078B2">
      <w:pPr>
        <w:jc w:val="center"/>
      </w:pPr>
    </w:p>
    <w:p w14:paraId="695DC8DD" w14:textId="77777777" w:rsidR="002078B2" w:rsidRDefault="002078B2" w:rsidP="002078B2">
      <w:pPr>
        <w:jc w:val="center"/>
      </w:pPr>
    </w:p>
    <w:p w14:paraId="4DEFC630" w14:textId="77777777" w:rsidR="002078B2" w:rsidRDefault="002078B2" w:rsidP="002078B2">
      <w:pPr>
        <w:jc w:val="center"/>
      </w:pPr>
    </w:p>
    <w:p w14:paraId="0292FB9A" w14:textId="77777777" w:rsidR="002078B2" w:rsidRDefault="002078B2" w:rsidP="002078B2"/>
    <w:p w14:paraId="5BCB0674" w14:textId="77777777" w:rsidR="002078B2" w:rsidRDefault="002078B2" w:rsidP="002078B2">
      <w:pPr>
        <w:pStyle w:val="Heading1"/>
        <w:framePr w:wrap="notBeside"/>
        <w:numPr>
          <w:ilvl w:val="0"/>
          <w:numId w:val="14"/>
        </w:numPr>
        <w:ind w:hanging="360"/>
        <w:jc w:val="both"/>
      </w:pPr>
      <w:bookmarkStart w:id="6" w:name="_heading=h.3dy6vkm" w:colFirst="0" w:colLast="0"/>
      <w:bookmarkEnd w:id="6"/>
      <w:r>
        <w:lastRenderedPageBreak/>
        <w:t>Danh mục bảng</w:t>
      </w:r>
    </w:p>
    <w:sdt>
      <w:sdtPr>
        <w:id w:val="-1499037407"/>
        <w:docPartObj>
          <w:docPartGallery w:val="Table of Contents"/>
          <w:docPartUnique/>
        </w:docPartObj>
      </w:sdtPr>
      <w:sdtContent>
        <w:p w14:paraId="16C383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z337ya">
            <w:r>
              <w:rPr>
                <w:rFonts w:ascii="Calibri" w:eastAsia="Calibri" w:hAnsi="Calibri" w:cs="Calibri"/>
                <w:smallCaps/>
                <w:color w:val="000000"/>
                <w:sz w:val="20"/>
                <w:szCs w:val="20"/>
              </w:rPr>
              <w:t>Bảng 1 So sánh hai website cho thuê nhà</w:t>
            </w:r>
            <w:r>
              <w:rPr>
                <w:rFonts w:ascii="Calibri" w:eastAsia="Calibri" w:hAnsi="Calibri" w:cs="Calibri"/>
                <w:smallCaps/>
                <w:color w:val="000000"/>
                <w:sz w:val="20"/>
                <w:szCs w:val="20"/>
              </w:rPr>
              <w:tab/>
              <w:t>4</w:t>
            </w:r>
          </w:hyperlink>
        </w:p>
        <w:p w14:paraId="658E5F4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xcytpi">
            <w:r w:rsidR="002078B2">
              <w:rPr>
                <w:rFonts w:ascii="Calibri" w:eastAsia="Calibri" w:hAnsi="Calibri" w:cs="Calibri"/>
                <w:smallCaps/>
                <w:color w:val="000000"/>
                <w:sz w:val="20"/>
                <w:szCs w:val="20"/>
              </w:rPr>
              <w:t>Bảng 2: Mô tả thêm về các Usecase</w:t>
            </w:r>
            <w:r w:rsidR="002078B2">
              <w:rPr>
                <w:rFonts w:ascii="Calibri" w:eastAsia="Calibri" w:hAnsi="Calibri" w:cs="Calibri"/>
                <w:smallCaps/>
                <w:color w:val="000000"/>
                <w:sz w:val="20"/>
                <w:szCs w:val="20"/>
              </w:rPr>
              <w:tab/>
              <w:t>5</w:t>
            </w:r>
          </w:hyperlink>
        </w:p>
        <w:p w14:paraId="21E9EF6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vx1227">
            <w:r w:rsidR="002078B2">
              <w:rPr>
                <w:rFonts w:ascii="Calibri" w:eastAsia="Calibri" w:hAnsi="Calibri" w:cs="Calibri"/>
                <w:smallCaps/>
                <w:color w:val="000000"/>
                <w:sz w:val="20"/>
                <w:szCs w:val="20"/>
              </w:rPr>
              <w:t>Bảng 3:Quy trình thêm bài đăng mới</w:t>
            </w:r>
            <w:r w:rsidR="002078B2">
              <w:rPr>
                <w:rFonts w:ascii="Calibri" w:eastAsia="Calibri" w:hAnsi="Calibri" w:cs="Calibri"/>
                <w:smallCaps/>
                <w:color w:val="000000"/>
                <w:sz w:val="20"/>
                <w:szCs w:val="20"/>
              </w:rPr>
              <w:tab/>
              <w:t>13</w:t>
            </w:r>
          </w:hyperlink>
        </w:p>
        <w:p w14:paraId="2691F64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1mdlm">
            <w:r w:rsidR="002078B2">
              <w:rPr>
                <w:rFonts w:ascii="Calibri" w:eastAsia="Calibri" w:hAnsi="Calibri" w:cs="Calibri"/>
                <w:smallCaps/>
                <w:color w:val="000000"/>
                <w:sz w:val="20"/>
                <w:szCs w:val="20"/>
              </w:rPr>
              <w:t>Bảng 4: Quy trình liên hệ với người sở hữu bài đăng</w:t>
            </w:r>
            <w:r w:rsidR="002078B2">
              <w:rPr>
                <w:rFonts w:ascii="Calibri" w:eastAsia="Calibri" w:hAnsi="Calibri" w:cs="Calibri"/>
                <w:smallCaps/>
                <w:color w:val="000000"/>
                <w:sz w:val="20"/>
                <w:szCs w:val="20"/>
              </w:rPr>
              <w:tab/>
              <w:t>15</w:t>
            </w:r>
          </w:hyperlink>
        </w:p>
        <w:p w14:paraId="48A1833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tbugp1">
            <w:r w:rsidR="002078B2">
              <w:rPr>
                <w:rFonts w:ascii="Calibri" w:eastAsia="Calibri" w:hAnsi="Calibri" w:cs="Calibri"/>
                <w:smallCaps/>
                <w:color w:val="000000"/>
                <w:sz w:val="20"/>
                <w:szCs w:val="20"/>
              </w:rPr>
              <w:t>Bảng 5: Quy trình sửa bài đăng</w:t>
            </w:r>
            <w:r w:rsidR="002078B2">
              <w:rPr>
                <w:rFonts w:ascii="Calibri" w:eastAsia="Calibri" w:hAnsi="Calibri" w:cs="Calibri"/>
                <w:smallCaps/>
                <w:color w:val="000000"/>
                <w:sz w:val="20"/>
                <w:szCs w:val="20"/>
              </w:rPr>
              <w:tab/>
              <w:t>17</w:t>
            </w:r>
          </w:hyperlink>
        </w:p>
        <w:p w14:paraId="7733C02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mrcu09">
            <w:r w:rsidR="002078B2">
              <w:rPr>
                <w:rFonts w:ascii="Calibri" w:eastAsia="Calibri" w:hAnsi="Calibri" w:cs="Calibri"/>
                <w:smallCaps/>
                <w:color w:val="000000"/>
                <w:sz w:val="20"/>
                <w:szCs w:val="20"/>
              </w:rPr>
              <w:t>Bảng 6: Đặc tả Usecase Liên hệ với người đăng bài</w:t>
            </w:r>
            <w:r w:rsidR="002078B2">
              <w:rPr>
                <w:rFonts w:ascii="Calibri" w:eastAsia="Calibri" w:hAnsi="Calibri" w:cs="Calibri"/>
                <w:smallCaps/>
                <w:color w:val="000000"/>
                <w:sz w:val="20"/>
                <w:szCs w:val="20"/>
              </w:rPr>
              <w:tab/>
              <w:t>19</w:t>
            </w:r>
          </w:hyperlink>
        </w:p>
        <w:p w14:paraId="175E821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lwamvv">
            <w:r w:rsidR="002078B2">
              <w:rPr>
                <w:rFonts w:ascii="Calibri" w:eastAsia="Calibri" w:hAnsi="Calibri" w:cs="Calibri"/>
                <w:smallCaps/>
                <w:color w:val="000000"/>
                <w:sz w:val="20"/>
                <w:szCs w:val="20"/>
              </w:rPr>
              <w:t>Bảng 7: Đặc tả usecase chỉnh sửa bài đăng</w:t>
            </w:r>
            <w:r w:rsidR="002078B2">
              <w:rPr>
                <w:rFonts w:ascii="Calibri" w:eastAsia="Calibri" w:hAnsi="Calibri" w:cs="Calibri"/>
                <w:smallCaps/>
                <w:color w:val="000000"/>
                <w:sz w:val="20"/>
                <w:szCs w:val="20"/>
              </w:rPr>
              <w:tab/>
              <w:t>21</w:t>
            </w:r>
          </w:hyperlink>
        </w:p>
        <w:p w14:paraId="1FB1669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l18frh">
            <w:r w:rsidR="002078B2">
              <w:rPr>
                <w:rFonts w:ascii="Calibri" w:eastAsia="Calibri" w:hAnsi="Calibri" w:cs="Calibri"/>
                <w:smallCaps/>
                <w:color w:val="000000"/>
                <w:sz w:val="20"/>
                <w:szCs w:val="20"/>
              </w:rPr>
              <w:t>Bảng 8: Đặc tả usecase Thêm bài đăng</w:t>
            </w:r>
            <w:r w:rsidR="002078B2">
              <w:rPr>
                <w:rFonts w:ascii="Calibri" w:eastAsia="Calibri" w:hAnsi="Calibri" w:cs="Calibri"/>
                <w:smallCaps/>
                <w:color w:val="000000"/>
                <w:sz w:val="20"/>
                <w:szCs w:val="20"/>
              </w:rPr>
              <w:tab/>
              <w:t>22</w:t>
            </w:r>
          </w:hyperlink>
        </w:p>
        <w:p w14:paraId="73B8F46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haapch">
            <w:r w:rsidR="002078B2">
              <w:rPr>
                <w:rFonts w:ascii="Calibri" w:eastAsia="Calibri" w:hAnsi="Calibri" w:cs="Calibri"/>
                <w:smallCaps/>
                <w:color w:val="000000"/>
                <w:sz w:val="20"/>
                <w:szCs w:val="20"/>
              </w:rPr>
              <w:t>Bảng 9: Tiêu chí và quy định thiết kế</w:t>
            </w:r>
            <w:r w:rsidR="002078B2">
              <w:rPr>
                <w:rFonts w:ascii="Calibri" w:eastAsia="Calibri" w:hAnsi="Calibri" w:cs="Calibri"/>
                <w:smallCaps/>
                <w:color w:val="000000"/>
                <w:sz w:val="20"/>
                <w:szCs w:val="20"/>
              </w:rPr>
              <w:tab/>
              <w:t>37</w:t>
            </w:r>
          </w:hyperlink>
        </w:p>
        <w:p w14:paraId="1985464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gf8i83">
            <w:r w:rsidR="002078B2">
              <w:rPr>
                <w:rFonts w:ascii="Calibri" w:eastAsia="Calibri" w:hAnsi="Calibri" w:cs="Calibri"/>
                <w:smallCaps/>
                <w:color w:val="000000"/>
                <w:sz w:val="20"/>
                <w:szCs w:val="20"/>
              </w:rPr>
              <w:t>Bảng 10: Tiêu chí và quy định về màu sắc</w:t>
            </w:r>
            <w:r w:rsidR="002078B2">
              <w:rPr>
                <w:rFonts w:ascii="Calibri" w:eastAsia="Calibri" w:hAnsi="Calibri" w:cs="Calibri"/>
                <w:smallCaps/>
                <w:color w:val="000000"/>
                <w:sz w:val="20"/>
                <w:szCs w:val="20"/>
              </w:rPr>
              <w:tab/>
              <w:t>37</w:t>
            </w:r>
          </w:hyperlink>
        </w:p>
        <w:p w14:paraId="28E5B51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bj1y38">
            <w:r w:rsidR="002078B2">
              <w:rPr>
                <w:rFonts w:ascii="Calibri" w:eastAsia="Calibri" w:hAnsi="Calibri" w:cs="Calibri"/>
                <w:smallCaps/>
                <w:color w:val="000000"/>
                <w:sz w:val="20"/>
                <w:szCs w:val="20"/>
              </w:rPr>
              <w:t>Bảng 11: Mô tả về thực thể mô hình liên kết</w:t>
            </w:r>
            <w:r w:rsidR="002078B2">
              <w:rPr>
                <w:rFonts w:ascii="Calibri" w:eastAsia="Calibri" w:hAnsi="Calibri" w:cs="Calibri"/>
                <w:smallCaps/>
                <w:color w:val="000000"/>
                <w:sz w:val="20"/>
                <w:szCs w:val="20"/>
              </w:rPr>
              <w:tab/>
              <w:t>46</w:t>
            </w:r>
          </w:hyperlink>
        </w:p>
        <w:p w14:paraId="0F60D5A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anzqyu">
            <w:r w:rsidR="002078B2">
              <w:rPr>
                <w:rFonts w:ascii="Calibri" w:eastAsia="Calibri" w:hAnsi="Calibri" w:cs="Calibri"/>
                <w:smallCaps/>
                <w:color w:val="000000"/>
                <w:sz w:val="20"/>
                <w:szCs w:val="20"/>
              </w:rPr>
              <w:t>Bảng 12: User</w:t>
            </w:r>
            <w:r w:rsidR="002078B2">
              <w:rPr>
                <w:rFonts w:ascii="Calibri" w:eastAsia="Calibri" w:hAnsi="Calibri" w:cs="Calibri"/>
                <w:smallCaps/>
                <w:color w:val="000000"/>
                <w:sz w:val="20"/>
                <w:szCs w:val="20"/>
              </w:rPr>
              <w:tab/>
              <w:t>48</w:t>
            </w:r>
          </w:hyperlink>
        </w:p>
        <w:p w14:paraId="10F208AB"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ta16n">
            <w:r w:rsidR="002078B2">
              <w:rPr>
                <w:rFonts w:ascii="Calibri" w:eastAsia="Calibri" w:hAnsi="Calibri" w:cs="Calibri"/>
                <w:smallCaps/>
                <w:color w:val="000000"/>
                <w:sz w:val="20"/>
                <w:szCs w:val="20"/>
              </w:rPr>
              <w:t>Bảng 13: File</w:t>
            </w:r>
            <w:r w:rsidR="002078B2">
              <w:rPr>
                <w:rFonts w:ascii="Calibri" w:eastAsia="Calibri" w:hAnsi="Calibri" w:cs="Calibri"/>
                <w:smallCaps/>
                <w:color w:val="000000"/>
                <w:sz w:val="20"/>
                <w:szCs w:val="20"/>
              </w:rPr>
              <w:tab/>
              <w:t>49</w:t>
            </w:r>
          </w:hyperlink>
        </w:p>
        <w:p w14:paraId="3043522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4ykbeg">
            <w:r w:rsidR="002078B2">
              <w:rPr>
                <w:rFonts w:ascii="Calibri" w:eastAsia="Calibri" w:hAnsi="Calibri" w:cs="Calibri"/>
                <w:smallCaps/>
                <w:color w:val="000000"/>
                <w:sz w:val="20"/>
                <w:szCs w:val="20"/>
              </w:rPr>
              <w:t>Bảng 14: House</w:t>
            </w:r>
            <w:r w:rsidR="002078B2">
              <w:rPr>
                <w:rFonts w:ascii="Calibri" w:eastAsia="Calibri" w:hAnsi="Calibri" w:cs="Calibri"/>
                <w:smallCaps/>
                <w:color w:val="000000"/>
                <w:sz w:val="20"/>
                <w:szCs w:val="20"/>
              </w:rPr>
              <w:tab/>
              <w:t>49</w:t>
            </w:r>
          </w:hyperlink>
        </w:p>
        <w:p w14:paraId="21B3675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y7u29">
            <w:r w:rsidR="002078B2">
              <w:rPr>
                <w:rFonts w:ascii="Calibri" w:eastAsia="Calibri" w:hAnsi="Calibri" w:cs="Calibri"/>
                <w:smallCaps/>
                <w:color w:val="000000"/>
                <w:sz w:val="20"/>
                <w:szCs w:val="20"/>
              </w:rPr>
              <w:t>Bảng 15: Housetype</w:t>
            </w:r>
            <w:r w:rsidR="002078B2">
              <w:rPr>
                <w:rFonts w:ascii="Calibri" w:eastAsia="Calibri" w:hAnsi="Calibri" w:cs="Calibri"/>
                <w:smallCaps/>
                <w:color w:val="000000"/>
                <w:sz w:val="20"/>
                <w:szCs w:val="20"/>
              </w:rPr>
              <w:tab/>
              <w:t>49</w:t>
            </w:r>
          </w:hyperlink>
        </w:p>
        <w:p w14:paraId="7A8FCE1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43i4a2">
            <w:r w:rsidR="002078B2">
              <w:rPr>
                <w:rFonts w:ascii="Calibri" w:eastAsia="Calibri" w:hAnsi="Calibri" w:cs="Calibri"/>
                <w:smallCaps/>
                <w:color w:val="000000"/>
                <w:sz w:val="20"/>
                <w:szCs w:val="20"/>
              </w:rPr>
              <w:t>Bảng 16: Message</w:t>
            </w:r>
            <w:r w:rsidR="002078B2">
              <w:rPr>
                <w:rFonts w:ascii="Calibri" w:eastAsia="Calibri" w:hAnsi="Calibri" w:cs="Calibri"/>
                <w:smallCaps/>
                <w:color w:val="000000"/>
                <w:sz w:val="20"/>
                <w:szCs w:val="20"/>
              </w:rPr>
              <w:tab/>
              <w:t>50</w:t>
            </w:r>
          </w:hyperlink>
        </w:p>
        <w:p w14:paraId="79E23A9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j8sehv">
            <w:r w:rsidR="002078B2">
              <w:rPr>
                <w:rFonts w:ascii="Calibri" w:eastAsia="Calibri" w:hAnsi="Calibri" w:cs="Calibri"/>
                <w:smallCaps/>
                <w:color w:val="000000"/>
                <w:sz w:val="20"/>
                <w:szCs w:val="20"/>
              </w:rPr>
              <w:t>Bảng 17: Post</w:t>
            </w:r>
            <w:r w:rsidR="002078B2">
              <w:rPr>
                <w:rFonts w:ascii="Calibri" w:eastAsia="Calibri" w:hAnsi="Calibri" w:cs="Calibri"/>
                <w:smallCaps/>
                <w:color w:val="000000"/>
                <w:sz w:val="20"/>
                <w:szCs w:val="20"/>
              </w:rPr>
              <w:tab/>
              <w:t>50</w:t>
            </w:r>
          </w:hyperlink>
        </w:p>
        <w:p w14:paraId="76EFBFB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38fx5o">
            <w:r w:rsidR="002078B2">
              <w:rPr>
                <w:rFonts w:ascii="Calibri" w:eastAsia="Calibri" w:hAnsi="Calibri" w:cs="Calibri"/>
                <w:smallCaps/>
                <w:color w:val="000000"/>
                <w:sz w:val="20"/>
                <w:szCs w:val="20"/>
              </w:rPr>
              <w:t>Bảng 18: Wishlist</w:t>
            </w:r>
            <w:r w:rsidR="002078B2">
              <w:rPr>
                <w:rFonts w:ascii="Calibri" w:eastAsia="Calibri" w:hAnsi="Calibri" w:cs="Calibri"/>
                <w:smallCaps/>
                <w:color w:val="000000"/>
                <w:sz w:val="20"/>
                <w:szCs w:val="20"/>
              </w:rPr>
              <w:tab/>
              <w:t>50</w:t>
            </w:r>
          </w:hyperlink>
        </w:p>
        <w:p w14:paraId="669C086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hio093">
            <w:r w:rsidR="002078B2">
              <w:rPr>
                <w:rFonts w:ascii="Calibri" w:eastAsia="Calibri" w:hAnsi="Calibri" w:cs="Calibri"/>
                <w:smallCaps/>
                <w:color w:val="000000"/>
                <w:sz w:val="20"/>
                <w:szCs w:val="20"/>
              </w:rPr>
              <w:t>Bảng 19: Danh sách thư viện và công cụ sử dụng</w:t>
            </w:r>
            <w:r w:rsidR="002078B2">
              <w:rPr>
                <w:rFonts w:ascii="Calibri" w:eastAsia="Calibri" w:hAnsi="Calibri" w:cs="Calibri"/>
                <w:smallCaps/>
                <w:color w:val="000000"/>
                <w:sz w:val="20"/>
                <w:szCs w:val="20"/>
              </w:rPr>
              <w:tab/>
              <w:t>51</w:t>
            </w:r>
          </w:hyperlink>
        </w:p>
        <w:p w14:paraId="0AFC628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gnlt4p">
            <w:r w:rsidR="002078B2">
              <w:rPr>
                <w:rFonts w:ascii="Calibri" w:eastAsia="Calibri" w:hAnsi="Calibri" w:cs="Calibri"/>
                <w:smallCaps/>
                <w:color w:val="000000"/>
                <w:sz w:val="20"/>
                <w:szCs w:val="20"/>
              </w:rPr>
              <w:t>Bảng 20: Thống kê mã nguồn</w:t>
            </w:r>
            <w:r w:rsidR="002078B2">
              <w:rPr>
                <w:rFonts w:ascii="Calibri" w:eastAsia="Calibri" w:hAnsi="Calibri" w:cs="Calibri"/>
                <w:smallCaps/>
                <w:color w:val="000000"/>
                <w:sz w:val="20"/>
                <w:szCs w:val="20"/>
              </w:rPr>
              <w:tab/>
              <w:t>52</w:t>
            </w:r>
          </w:hyperlink>
        </w:p>
        <w:p w14:paraId="0F5C33C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7hxl2r">
            <w:r w:rsidR="002078B2">
              <w:rPr>
                <w:rFonts w:ascii="Calibri" w:eastAsia="Calibri" w:hAnsi="Calibri" w:cs="Calibri"/>
                <w:smallCaps/>
                <w:color w:val="000000"/>
                <w:sz w:val="20"/>
                <w:szCs w:val="20"/>
              </w:rPr>
              <w:t>Bảng 21: Môi trường triển khai cụ thể</w:t>
            </w:r>
            <w:r w:rsidR="002078B2">
              <w:rPr>
                <w:rFonts w:ascii="Calibri" w:eastAsia="Calibri" w:hAnsi="Calibri" w:cs="Calibri"/>
                <w:smallCaps/>
                <w:color w:val="000000"/>
                <w:sz w:val="20"/>
                <w:szCs w:val="20"/>
              </w:rPr>
              <w:tab/>
              <w:t>57</w:t>
            </w:r>
          </w:hyperlink>
          <w:r w:rsidR="002078B2">
            <w:fldChar w:fldCharType="end"/>
          </w:r>
        </w:p>
      </w:sdtContent>
    </w:sdt>
    <w:p w14:paraId="5F3B1A41" w14:textId="77777777" w:rsidR="002078B2" w:rsidRDefault="002078B2" w:rsidP="002078B2">
      <w:bookmarkStart w:id="7" w:name="_heading=h.1t3h5sf" w:colFirst="0" w:colLast="0"/>
      <w:bookmarkEnd w:id="7"/>
    </w:p>
    <w:p w14:paraId="796B1BF5" w14:textId="77777777" w:rsidR="002078B2" w:rsidRDefault="002078B2" w:rsidP="002078B2">
      <w:pPr>
        <w:pStyle w:val="Heading1"/>
        <w:framePr w:wrap="notBeside"/>
        <w:numPr>
          <w:ilvl w:val="0"/>
          <w:numId w:val="14"/>
        </w:numPr>
        <w:ind w:hanging="360"/>
      </w:pPr>
      <w:bookmarkStart w:id="8" w:name="_heading=h.4d34og8" w:colFirst="0" w:colLast="0"/>
      <w:bookmarkEnd w:id="8"/>
      <w:r>
        <w:lastRenderedPageBreak/>
        <w:t>Danh mục các từ viết tắt</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6D7AE86E" w14:textId="77777777" w:rsidTr="00C36136">
        <w:tc>
          <w:tcPr>
            <w:tcW w:w="2410" w:type="dxa"/>
            <w:vAlign w:val="center"/>
          </w:tcPr>
          <w:p w14:paraId="1D1C78DF" w14:textId="77777777" w:rsidR="002078B2" w:rsidRDefault="002078B2" w:rsidP="00C36136">
            <w:pPr>
              <w:spacing w:line="240" w:lineRule="auto"/>
            </w:pPr>
            <w:r>
              <w:t xml:space="preserve">API </w:t>
            </w:r>
          </w:p>
        </w:tc>
        <w:tc>
          <w:tcPr>
            <w:tcW w:w="5954" w:type="dxa"/>
          </w:tcPr>
          <w:p w14:paraId="6855C805" w14:textId="77777777" w:rsidR="002078B2" w:rsidRDefault="002078B2" w:rsidP="00C36136">
            <w:pPr>
              <w:spacing w:line="240" w:lineRule="auto"/>
            </w:pPr>
            <w:r>
              <w:t>Application Programming Interface</w:t>
            </w:r>
          </w:p>
          <w:p w14:paraId="3DE74CD2" w14:textId="77777777" w:rsidR="002078B2" w:rsidRDefault="002078B2" w:rsidP="00C36136">
            <w:pPr>
              <w:spacing w:line="240" w:lineRule="auto"/>
            </w:pPr>
            <w:r>
              <w:t>Giao diện lập trình ứng dụng</w:t>
            </w:r>
          </w:p>
        </w:tc>
      </w:tr>
      <w:tr w:rsidR="002078B2" w14:paraId="48ECE260" w14:textId="77777777" w:rsidTr="00C36136">
        <w:tc>
          <w:tcPr>
            <w:tcW w:w="2410" w:type="dxa"/>
            <w:vAlign w:val="center"/>
          </w:tcPr>
          <w:p w14:paraId="1F33C37E" w14:textId="77777777" w:rsidR="002078B2" w:rsidRDefault="002078B2" w:rsidP="00C36136">
            <w:pPr>
              <w:spacing w:line="240" w:lineRule="auto"/>
              <w:rPr>
                <w:b/>
              </w:rPr>
            </w:pPr>
            <w:r>
              <w:rPr>
                <w:b/>
              </w:rPr>
              <w:t xml:space="preserve">EUD </w:t>
            </w:r>
          </w:p>
        </w:tc>
        <w:tc>
          <w:tcPr>
            <w:tcW w:w="5954" w:type="dxa"/>
          </w:tcPr>
          <w:p w14:paraId="1FDF723F" w14:textId="77777777" w:rsidR="002078B2" w:rsidRDefault="002078B2" w:rsidP="00C36136">
            <w:pPr>
              <w:spacing w:line="240" w:lineRule="auto"/>
            </w:pPr>
            <w:r>
              <w:t>End-User Development</w:t>
            </w:r>
          </w:p>
          <w:p w14:paraId="5A2E9A93" w14:textId="77777777" w:rsidR="002078B2" w:rsidRDefault="002078B2" w:rsidP="00C36136">
            <w:pPr>
              <w:spacing w:line="240" w:lineRule="auto"/>
            </w:pPr>
            <w:r>
              <w:t>Phát triển ứng dụng người dùng cuối</w:t>
            </w:r>
          </w:p>
        </w:tc>
      </w:tr>
      <w:tr w:rsidR="002078B2" w14:paraId="0454A6DB" w14:textId="77777777" w:rsidTr="00C36136">
        <w:tc>
          <w:tcPr>
            <w:tcW w:w="2410" w:type="dxa"/>
            <w:vAlign w:val="center"/>
          </w:tcPr>
          <w:p w14:paraId="42B56912" w14:textId="77777777" w:rsidR="002078B2" w:rsidRDefault="002078B2" w:rsidP="00C36136">
            <w:pPr>
              <w:spacing w:line="240" w:lineRule="auto"/>
              <w:rPr>
                <w:b/>
              </w:rPr>
            </w:pPr>
            <w:r>
              <w:rPr>
                <w:b/>
              </w:rPr>
              <w:t xml:space="preserve">GWT </w:t>
            </w:r>
          </w:p>
        </w:tc>
        <w:tc>
          <w:tcPr>
            <w:tcW w:w="5954" w:type="dxa"/>
          </w:tcPr>
          <w:p w14:paraId="448CBC78" w14:textId="77777777" w:rsidR="002078B2" w:rsidRDefault="002078B2" w:rsidP="00C36136">
            <w:pPr>
              <w:spacing w:line="240" w:lineRule="auto"/>
            </w:pPr>
            <w:r>
              <w:t>Google Web Toolkit</w:t>
            </w:r>
          </w:p>
          <w:p w14:paraId="662714C5" w14:textId="77777777" w:rsidR="002078B2" w:rsidRDefault="002078B2" w:rsidP="00C36136">
            <w:pPr>
              <w:spacing w:line="240" w:lineRule="auto"/>
            </w:pPr>
            <w:r>
              <w:t>Công cụ lập trình Javascript bằng Java của Google</w:t>
            </w:r>
          </w:p>
        </w:tc>
      </w:tr>
      <w:tr w:rsidR="002078B2" w14:paraId="491341BA" w14:textId="77777777" w:rsidTr="00C36136">
        <w:tc>
          <w:tcPr>
            <w:tcW w:w="2410" w:type="dxa"/>
            <w:vAlign w:val="center"/>
          </w:tcPr>
          <w:p w14:paraId="3E91D881" w14:textId="77777777" w:rsidR="002078B2" w:rsidRDefault="002078B2" w:rsidP="00C36136">
            <w:pPr>
              <w:spacing w:line="240" w:lineRule="auto"/>
              <w:rPr>
                <w:b/>
              </w:rPr>
            </w:pPr>
            <w:r>
              <w:rPr>
                <w:b/>
              </w:rPr>
              <w:t xml:space="preserve">HTML </w:t>
            </w:r>
          </w:p>
        </w:tc>
        <w:tc>
          <w:tcPr>
            <w:tcW w:w="5954" w:type="dxa"/>
          </w:tcPr>
          <w:p w14:paraId="7C2BA87F" w14:textId="77777777" w:rsidR="002078B2" w:rsidRDefault="002078B2" w:rsidP="00C36136">
            <w:pPr>
              <w:spacing w:line="240" w:lineRule="auto"/>
            </w:pPr>
            <w:r>
              <w:t>HyperText Markup Language</w:t>
            </w:r>
          </w:p>
          <w:p w14:paraId="31EC15F6" w14:textId="77777777" w:rsidR="002078B2" w:rsidRDefault="002078B2" w:rsidP="00C36136">
            <w:pPr>
              <w:spacing w:line="240" w:lineRule="auto"/>
            </w:pPr>
            <w:r>
              <w:t>Ngôn ngữ đánh dấu siêu văn bản</w:t>
            </w:r>
          </w:p>
        </w:tc>
      </w:tr>
      <w:tr w:rsidR="002078B2" w14:paraId="32B85FCF" w14:textId="77777777" w:rsidTr="00C36136">
        <w:tc>
          <w:tcPr>
            <w:tcW w:w="2410" w:type="dxa"/>
            <w:vAlign w:val="center"/>
          </w:tcPr>
          <w:p w14:paraId="02CD61BA" w14:textId="77777777" w:rsidR="002078B2" w:rsidRDefault="002078B2" w:rsidP="00C36136">
            <w:pPr>
              <w:spacing w:line="240" w:lineRule="auto"/>
              <w:rPr>
                <w:b/>
              </w:rPr>
            </w:pPr>
            <w:r>
              <w:rPr>
                <w:b/>
              </w:rPr>
              <w:t xml:space="preserve">CNTT </w:t>
            </w:r>
          </w:p>
        </w:tc>
        <w:tc>
          <w:tcPr>
            <w:tcW w:w="5954" w:type="dxa"/>
          </w:tcPr>
          <w:p w14:paraId="1C2AD84A" w14:textId="77777777" w:rsidR="002078B2" w:rsidRDefault="002078B2" w:rsidP="00C36136">
            <w:pPr>
              <w:spacing w:line="240" w:lineRule="auto"/>
            </w:pPr>
            <w:r>
              <w:t>Công nghệ thông tin</w:t>
            </w:r>
          </w:p>
        </w:tc>
      </w:tr>
      <w:tr w:rsidR="002078B2" w14:paraId="180A8385" w14:textId="77777777" w:rsidTr="00C36136">
        <w:tc>
          <w:tcPr>
            <w:tcW w:w="2410" w:type="dxa"/>
            <w:vAlign w:val="center"/>
          </w:tcPr>
          <w:p w14:paraId="66405945" w14:textId="77777777" w:rsidR="002078B2" w:rsidRDefault="002078B2" w:rsidP="00C36136">
            <w:pPr>
              <w:spacing w:line="240" w:lineRule="auto"/>
              <w:rPr>
                <w:b/>
              </w:rPr>
            </w:pPr>
            <w:r>
              <w:rPr>
                <w:b/>
              </w:rPr>
              <w:t>ĐATN</w:t>
            </w:r>
          </w:p>
        </w:tc>
        <w:tc>
          <w:tcPr>
            <w:tcW w:w="5954" w:type="dxa"/>
          </w:tcPr>
          <w:p w14:paraId="4DAD9A6F" w14:textId="77777777" w:rsidR="002078B2" w:rsidRDefault="002078B2" w:rsidP="00C36136">
            <w:pPr>
              <w:spacing w:line="240" w:lineRule="auto"/>
            </w:pPr>
            <w:r>
              <w:t>Đồ án tốt nghiệp</w:t>
            </w:r>
          </w:p>
        </w:tc>
      </w:tr>
      <w:tr w:rsidR="002078B2" w14:paraId="65057C35" w14:textId="77777777" w:rsidTr="00C36136">
        <w:tc>
          <w:tcPr>
            <w:tcW w:w="2410" w:type="dxa"/>
            <w:vAlign w:val="center"/>
          </w:tcPr>
          <w:p w14:paraId="66644E12" w14:textId="77777777" w:rsidR="002078B2" w:rsidRDefault="002078B2" w:rsidP="00C36136">
            <w:pPr>
              <w:spacing w:line="240" w:lineRule="auto"/>
              <w:rPr>
                <w:b/>
              </w:rPr>
            </w:pPr>
            <w:r>
              <w:rPr>
                <w:b/>
              </w:rPr>
              <w:t>SV</w:t>
            </w:r>
          </w:p>
        </w:tc>
        <w:tc>
          <w:tcPr>
            <w:tcW w:w="5954" w:type="dxa"/>
          </w:tcPr>
          <w:p w14:paraId="3113F0B1" w14:textId="77777777" w:rsidR="002078B2" w:rsidRDefault="002078B2" w:rsidP="00C36136">
            <w:pPr>
              <w:spacing w:line="240" w:lineRule="auto"/>
            </w:pPr>
            <w:r>
              <w:t>Sinh viên</w:t>
            </w:r>
          </w:p>
        </w:tc>
      </w:tr>
    </w:tbl>
    <w:p w14:paraId="1E7AE927" w14:textId="77777777" w:rsidR="002078B2" w:rsidRDefault="002078B2" w:rsidP="002078B2"/>
    <w:p w14:paraId="6C4F4638" w14:textId="77777777" w:rsidR="002078B2" w:rsidRDefault="002078B2" w:rsidP="002078B2">
      <w:pPr>
        <w:pStyle w:val="Heading1"/>
        <w:framePr w:wrap="notBeside"/>
        <w:numPr>
          <w:ilvl w:val="0"/>
          <w:numId w:val="14"/>
        </w:numPr>
        <w:ind w:hanging="360"/>
      </w:pPr>
      <w:bookmarkStart w:id="9" w:name="_heading=h.2s8eyo1" w:colFirst="0" w:colLast="0"/>
      <w:bookmarkEnd w:id="9"/>
      <w:r>
        <w:lastRenderedPageBreak/>
        <w:t>Danh mục thuật ngữ</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5B9910F6" w14:textId="77777777" w:rsidTr="00C36136">
        <w:tc>
          <w:tcPr>
            <w:tcW w:w="2410" w:type="dxa"/>
            <w:vAlign w:val="center"/>
          </w:tcPr>
          <w:p w14:paraId="3845D65E" w14:textId="77777777" w:rsidR="002078B2" w:rsidRDefault="002078B2" w:rsidP="00C36136">
            <w:pPr>
              <w:spacing w:line="240" w:lineRule="auto"/>
            </w:pPr>
            <w:r>
              <w:t>Browser</w:t>
            </w:r>
          </w:p>
        </w:tc>
        <w:tc>
          <w:tcPr>
            <w:tcW w:w="5954" w:type="dxa"/>
          </w:tcPr>
          <w:p w14:paraId="6A3DB015" w14:textId="77777777" w:rsidR="002078B2" w:rsidRDefault="002078B2" w:rsidP="00C36136">
            <w:pPr>
              <w:spacing w:line="240" w:lineRule="auto"/>
            </w:pPr>
            <w:r>
              <w:t>Trình duyệt</w:t>
            </w:r>
          </w:p>
        </w:tc>
      </w:tr>
      <w:tr w:rsidR="002078B2" w14:paraId="5D67B394" w14:textId="77777777" w:rsidTr="00C36136">
        <w:tc>
          <w:tcPr>
            <w:tcW w:w="2410" w:type="dxa"/>
            <w:vAlign w:val="center"/>
          </w:tcPr>
          <w:p w14:paraId="1A2C8676" w14:textId="77777777" w:rsidR="002078B2" w:rsidRDefault="002078B2" w:rsidP="00C36136">
            <w:pPr>
              <w:spacing w:line="240" w:lineRule="auto"/>
              <w:rPr>
                <w:b/>
              </w:rPr>
            </w:pPr>
            <w:r>
              <w:rPr>
                <w:b/>
              </w:rPr>
              <w:t>Cache memory</w:t>
            </w:r>
          </w:p>
        </w:tc>
        <w:tc>
          <w:tcPr>
            <w:tcW w:w="5954" w:type="dxa"/>
          </w:tcPr>
          <w:p w14:paraId="392F0F38" w14:textId="77777777" w:rsidR="002078B2" w:rsidRDefault="002078B2" w:rsidP="00C36136">
            <w:pPr>
              <w:spacing w:line="240" w:lineRule="auto"/>
            </w:pPr>
            <w:r>
              <w:t>Bộ nhớ đệm</w:t>
            </w:r>
          </w:p>
        </w:tc>
      </w:tr>
      <w:tr w:rsidR="002078B2" w14:paraId="52E77015" w14:textId="77777777" w:rsidTr="00C36136">
        <w:tc>
          <w:tcPr>
            <w:tcW w:w="2410" w:type="dxa"/>
            <w:vAlign w:val="center"/>
          </w:tcPr>
          <w:p w14:paraId="6E61259B" w14:textId="77777777" w:rsidR="002078B2" w:rsidRDefault="002078B2" w:rsidP="00C36136">
            <w:pPr>
              <w:spacing w:line="240" w:lineRule="auto"/>
              <w:rPr>
                <w:b/>
              </w:rPr>
            </w:pPr>
            <w:r>
              <w:rPr>
                <w:b/>
              </w:rPr>
              <w:t xml:space="preserve">E-commerce </w:t>
            </w:r>
          </w:p>
        </w:tc>
        <w:tc>
          <w:tcPr>
            <w:tcW w:w="5954" w:type="dxa"/>
          </w:tcPr>
          <w:p w14:paraId="1FEC9A48" w14:textId="77777777" w:rsidR="002078B2" w:rsidRDefault="002078B2" w:rsidP="00C36136">
            <w:pPr>
              <w:spacing w:line="240" w:lineRule="auto"/>
            </w:pPr>
            <w:r>
              <w:t>Thương mại điện tử</w:t>
            </w:r>
          </w:p>
        </w:tc>
      </w:tr>
      <w:tr w:rsidR="002078B2" w14:paraId="7238DAFA" w14:textId="77777777" w:rsidTr="00C36136">
        <w:tc>
          <w:tcPr>
            <w:tcW w:w="2410" w:type="dxa"/>
            <w:vAlign w:val="center"/>
          </w:tcPr>
          <w:p w14:paraId="13C3AAC0" w14:textId="77777777" w:rsidR="002078B2" w:rsidRDefault="002078B2" w:rsidP="00C36136">
            <w:pPr>
              <w:spacing w:line="240" w:lineRule="auto"/>
              <w:rPr>
                <w:b/>
              </w:rPr>
            </w:pPr>
            <w:r>
              <w:rPr>
                <w:b/>
              </w:rPr>
              <w:t>Bloatware</w:t>
            </w:r>
          </w:p>
        </w:tc>
        <w:tc>
          <w:tcPr>
            <w:tcW w:w="5954" w:type="dxa"/>
          </w:tcPr>
          <w:p w14:paraId="547A486A" w14:textId="77777777" w:rsidR="002078B2" w:rsidRDefault="002078B2" w:rsidP="00C36136">
            <w:pPr>
              <w:spacing w:line="240" w:lineRule="auto"/>
            </w:pPr>
            <w:r>
              <w:t xml:space="preserve">Ứng dụng nhà sản xuất tích hợp vào thiết bị </w:t>
            </w:r>
          </w:p>
        </w:tc>
      </w:tr>
      <w:tr w:rsidR="002078B2" w14:paraId="48C9EFDD" w14:textId="77777777" w:rsidTr="00C36136">
        <w:tc>
          <w:tcPr>
            <w:tcW w:w="2410" w:type="dxa"/>
            <w:vAlign w:val="center"/>
          </w:tcPr>
          <w:p w14:paraId="0A35AC2C" w14:textId="77777777" w:rsidR="002078B2" w:rsidRDefault="002078B2" w:rsidP="00C36136">
            <w:pPr>
              <w:spacing w:line="240" w:lineRule="auto"/>
              <w:rPr>
                <w:b/>
              </w:rPr>
            </w:pPr>
            <w:r>
              <w:rPr>
                <w:b/>
              </w:rPr>
              <w:t>Interpreter</w:t>
            </w:r>
          </w:p>
        </w:tc>
        <w:tc>
          <w:tcPr>
            <w:tcW w:w="5954" w:type="dxa"/>
          </w:tcPr>
          <w:p w14:paraId="481AD77F" w14:textId="77777777" w:rsidR="002078B2" w:rsidRDefault="002078B2" w:rsidP="00C36136">
            <w:pPr>
              <w:spacing w:line="240" w:lineRule="auto"/>
            </w:pPr>
            <w:r>
              <w:t>Trình thông dịch</w:t>
            </w:r>
          </w:p>
        </w:tc>
      </w:tr>
      <w:tr w:rsidR="002078B2" w14:paraId="08A5A901" w14:textId="77777777" w:rsidTr="00C36136">
        <w:tc>
          <w:tcPr>
            <w:tcW w:w="2410" w:type="dxa"/>
            <w:vAlign w:val="center"/>
          </w:tcPr>
          <w:p w14:paraId="0603CB21" w14:textId="77777777" w:rsidR="002078B2" w:rsidRDefault="002078B2" w:rsidP="00C36136">
            <w:pPr>
              <w:spacing w:line="240" w:lineRule="auto"/>
              <w:rPr>
                <w:b/>
              </w:rPr>
            </w:pPr>
            <w:r>
              <w:rPr>
                <w:b/>
              </w:rPr>
              <w:t>Compiler</w:t>
            </w:r>
          </w:p>
        </w:tc>
        <w:tc>
          <w:tcPr>
            <w:tcW w:w="5954" w:type="dxa"/>
          </w:tcPr>
          <w:p w14:paraId="5A945C4C" w14:textId="77777777" w:rsidR="002078B2" w:rsidRDefault="002078B2" w:rsidP="00C36136">
            <w:pPr>
              <w:spacing w:line="240" w:lineRule="auto"/>
            </w:pPr>
            <w:r>
              <w:t>Trình biên dịch</w:t>
            </w:r>
          </w:p>
        </w:tc>
      </w:tr>
    </w:tbl>
    <w:p w14:paraId="56513339" w14:textId="77777777" w:rsidR="002078B2" w:rsidRDefault="002078B2" w:rsidP="002078B2">
      <w:pPr>
        <w:sectPr w:rsidR="002078B2">
          <w:footerReference w:type="default" r:id="rId9"/>
          <w:pgSz w:w="11900" w:h="16840"/>
          <w:pgMar w:top="1134" w:right="1134" w:bottom="1134" w:left="1985" w:header="851" w:footer="1247" w:gutter="0"/>
          <w:cols w:space="720"/>
        </w:sectPr>
      </w:pPr>
    </w:p>
    <w:p w14:paraId="042703D4" w14:textId="77777777" w:rsidR="002078B2" w:rsidRDefault="002078B2" w:rsidP="002078B2">
      <w:pPr>
        <w:pStyle w:val="Heading1"/>
        <w:framePr w:wrap="notBeside"/>
      </w:pPr>
      <w:bookmarkStart w:id="10" w:name="_heading=h.17dp8vu" w:colFirst="0" w:colLast="0"/>
      <w:bookmarkEnd w:id="10"/>
      <w:r>
        <w:lastRenderedPageBreak/>
        <w:t xml:space="preserve">Giới </w:t>
      </w:r>
      <w:r w:rsidRPr="002078B2">
        <w:t>thiệu</w:t>
      </w:r>
      <w:r>
        <w:t xml:space="preserve"> đề tài</w:t>
      </w:r>
    </w:p>
    <w:p w14:paraId="67CA81A1" w14:textId="77777777" w:rsidR="002078B2" w:rsidRDefault="002078B2" w:rsidP="002078B2">
      <w:pPr>
        <w:pStyle w:val="Heading2"/>
      </w:pPr>
      <w:bookmarkStart w:id="11" w:name="_heading=h.3rdcrjn" w:colFirst="0" w:colLast="0"/>
      <w:bookmarkEnd w:id="11"/>
      <w:r>
        <w:t xml:space="preserve">Đặt </w:t>
      </w:r>
      <w:r w:rsidRPr="002078B2">
        <w:t>vấn</w:t>
      </w:r>
      <w:r>
        <w:t xml:space="preserve"> đề</w:t>
      </w:r>
    </w:p>
    <w:p w14:paraId="5EDBDE5E" w14:textId="181677E4" w:rsidR="002078B2" w:rsidRDefault="00D63C43" w:rsidP="002078B2">
      <w:r>
        <w:t>T</w:t>
      </w:r>
      <w:r w:rsidR="002078B2">
        <w:t xml:space="preserve">ìm kiếm nhà trọ hiện nay là một </w:t>
      </w:r>
      <w:r>
        <w:t>nhu cầu thiết yếu</w:t>
      </w:r>
      <w:r w:rsidR="002078B2">
        <w:t xml:space="preserve"> </w:t>
      </w:r>
      <w:r>
        <w:t>của rất nhiều</w:t>
      </w:r>
      <w:r w:rsidR="002078B2">
        <w:t xml:space="preserve"> người</w:t>
      </w:r>
      <w:r>
        <w:t>,</w:t>
      </w:r>
      <w:r w:rsidR="002078B2">
        <w:t xml:space="preserve"> đặc biệt là với hai đối tượng chính là công nhân và sinh viên. Ở Hà Nội</w:t>
      </w:r>
      <w:r>
        <w:t xml:space="preserve"> và các thành phố lớn</w:t>
      </w:r>
      <w:r w:rsidR="002078B2">
        <w:t>, không khó để bắt gặp được những tờ rơi quảng cáo nhà trọ hay hình ảnh các sinh viên đi</w:t>
      </w:r>
      <w:r>
        <w:t xml:space="preserve"> khắp nơi</w:t>
      </w:r>
      <w:r w:rsidR="002078B2">
        <w:t xml:space="preserve"> tìm nhà trọ </w:t>
      </w:r>
      <w:r>
        <w:t>phù hợp với nhu cầu cá nhân</w:t>
      </w:r>
      <w:r w:rsidR="002078B2">
        <w:t>.</w:t>
      </w:r>
    </w:p>
    <w:p w14:paraId="33EEB708" w14:textId="3F92BAA2" w:rsidR="002078B2" w:rsidRDefault="002078B2" w:rsidP="002078B2">
      <w:pPr>
        <w:rPr>
          <w:b/>
        </w:rPr>
      </w:pPr>
      <w:r>
        <w:t>Trong bối cảnh công nghiệp hóa và hiện đại hóa của nước ta hiện nay, các khu công nghiệp, công ty, xí nghiệp được phát triển liên tục</w:t>
      </w:r>
      <w:r w:rsidR="00D63C43">
        <w:t xml:space="preserve">. Đi </w:t>
      </w:r>
      <w:r>
        <w:t>cùng với đó là nhu cầu rất lớn</w:t>
      </w:r>
      <w:r w:rsidR="00D63C43">
        <w:t xml:space="preserve"> của các tổ chức này</w:t>
      </w:r>
      <w:r>
        <w:t xml:space="preserve"> về công nhân</w:t>
      </w:r>
      <w:r w:rsidR="00525EC3">
        <w:t xml:space="preserve"> - </w:t>
      </w:r>
      <w:r>
        <w:t xml:space="preserve">lực lượng lao động sản xuất </w:t>
      </w:r>
      <w:r w:rsidR="00525EC3">
        <w:t>chính của họ</w:t>
      </w:r>
      <w:r>
        <w:t>. Theo thống kê của bộ xây dựng</w:t>
      </w:r>
      <w:commentRangeStart w:id="12"/>
      <w:r w:rsidR="00525EC3">
        <w:rPr>
          <w:rStyle w:val="FootnoteReference"/>
        </w:rPr>
        <w:footnoteReference w:id="1"/>
      </w:r>
      <w:commentRangeEnd w:id="12"/>
      <w:r w:rsidR="00525EC3">
        <w:rPr>
          <w:rStyle w:val="CommentReference"/>
        </w:rPr>
        <w:commentReference w:id="12"/>
      </w:r>
      <w:r w:rsidRPr="00FF09A4">
        <w:t xml:space="preserve"> </w:t>
      </w:r>
      <w:r w:rsidR="00AA1A92">
        <w:t xml:space="preserve">, </w:t>
      </w:r>
      <w:r w:rsidRPr="00FF09A4">
        <w:t>Hà Nội</w:t>
      </w:r>
      <w:r>
        <w:t xml:space="preserve"> </w:t>
      </w:r>
      <w:r w:rsidRPr="00FF09A4">
        <w:t>hiện có khoảng 326.000 doanh nghiệp với trên 2,5 triệu lao động; trong đó có 9 khu công nghiệp, khu chế xuất và khu công nghệ cao Hòa Lạc với 661 doanh nghiệp, 165.000 lao động, phần lớn là lao động ngoại tỉnh (chiếm trên 60%).</w:t>
      </w:r>
      <w:r>
        <w:t xml:space="preserve"> </w:t>
      </w:r>
      <w:r w:rsidRPr="00902178">
        <w:t>Tuy nhiên, hiện nay mới có 3 khu công nghiệp: Thạch Thất-Quốc Oai, Thăng Long (Đông Anh), Phú Nghĩa (Chương Mỹ) có dự án nhà ở đáp ứng một phần nhu cầu của công nhân. Các khu công nghiệp còn lại đều chưa có nhà ở cho công nhân</w:t>
      </w:r>
      <w:r w:rsidR="00956A3C">
        <w:t>.</w:t>
      </w:r>
      <w:r w:rsidR="00956A3C" w:rsidRPr="00902178">
        <w:t xml:space="preserve"> </w:t>
      </w:r>
      <w:r w:rsidR="00956A3C">
        <w:t>P</w:t>
      </w:r>
      <w:r w:rsidR="00956A3C" w:rsidRPr="00902178">
        <w:t xml:space="preserve">hần </w:t>
      </w:r>
      <w:r w:rsidRPr="00902178">
        <w:t>lớn công nhân lao động phải đi thuê và sống trong các phòng trọ</w:t>
      </w:r>
      <w:r>
        <w:t xml:space="preserve">. </w:t>
      </w:r>
    </w:p>
    <w:p w14:paraId="67F0838C" w14:textId="22AD1A1C" w:rsidR="002078B2" w:rsidRDefault="002078B2" w:rsidP="002078B2">
      <w:r>
        <w:t xml:space="preserve">Mặt khác, các trường đại học lớn cũng thường tập trung ở các thành phố lớn như Hà Nội, Hồ Chính Minh, Đà Nẵng … Theo thống kê của </w:t>
      </w:r>
      <w:r w:rsidR="00956A3C">
        <w:t xml:space="preserve">Bộ Giáo </w:t>
      </w:r>
      <w:r>
        <w:t xml:space="preserve">dục và </w:t>
      </w:r>
      <w:r w:rsidR="00956A3C">
        <w:t xml:space="preserve">Đào </w:t>
      </w:r>
      <w:r w:rsidRPr="003B21F8">
        <w:t>tạ</w:t>
      </w:r>
      <w:r w:rsidR="003B21F8">
        <w:softHyphen/>
        <w:t>o</w:t>
      </w:r>
      <w:r>
        <w:t xml:space="preserve"> </w:t>
      </w:r>
      <w:r w:rsidR="003B21F8">
        <w:rPr>
          <w:rStyle w:val="FootnoteReference"/>
        </w:rPr>
        <w:footnoteReference w:id="2"/>
      </w:r>
      <w:r w:rsidR="003B21F8">
        <w:t xml:space="preserve"> </w:t>
      </w:r>
      <w:r>
        <w:t>năm học 2019-2020 có thêm đến gần 500</w:t>
      </w:r>
      <w:r w:rsidR="00B91F98">
        <w:t>.</w:t>
      </w:r>
      <w:r>
        <w:t xml:space="preserve">000 sinh viên mới. </w:t>
      </w:r>
      <w:r w:rsidR="00B91F98">
        <w:t>Theo đó</w:t>
      </w:r>
      <w:r>
        <w:t xml:space="preserve">, nhu cầu về nhà trọ cho lượng sinh viên này cũng tăng cao đi theo. Đặc biệt, trong bối cảnh dịch bệnh </w:t>
      </w:r>
      <w:r w:rsidR="00B91F98">
        <w:t>Covid</w:t>
      </w:r>
      <w:r>
        <w:t>, nhiều khóa sinh viên dù đã được tiếp nhận bởi trường đại học nhưng vẫn giữ hình thức học online và chỉ mới bắt đầu trở lại giảng đường gần đây làm cho nhu cầu này không những tăng mà còn tăng đột biến.</w:t>
      </w:r>
    </w:p>
    <w:p w14:paraId="6900FAF6" w14:textId="7E24A187" w:rsidR="002078B2" w:rsidRDefault="002078B2" w:rsidP="002078B2">
      <w:commentRangeStart w:id="24"/>
      <w:r>
        <w:t xml:space="preserve">Thực trạng thuê nhà trọ hiện nay đang </w:t>
      </w:r>
      <w:r w:rsidR="00B91F98">
        <w:t>có nhiều vấn đề bất cập</w:t>
      </w:r>
      <w:r>
        <w:t xml:space="preserve">. Người sở hữu nhà trọ cũng như người đi thuê nhà trọ dù đều có nhu cầu thiết thực nhưng gặp vấn đề trong việc </w:t>
      </w:r>
      <w:r w:rsidR="00B91F98">
        <w:t>trao đổi</w:t>
      </w:r>
      <w:r>
        <w:t xml:space="preserve"> </w:t>
      </w:r>
      <w:r>
        <w:lastRenderedPageBreak/>
        <w:t xml:space="preserve">thông tin. Rất nhiều chủ nhà trọ sở hữu nhiều căn phòng trọ cho thuê nhưng không biết phải chia sẻ thông tin nhà trọ qua đâu. </w:t>
      </w:r>
      <w:r w:rsidR="00B91F98">
        <w:t>C</w:t>
      </w:r>
      <w:r>
        <w:t>ách</w:t>
      </w:r>
      <w:r w:rsidR="00B91F98">
        <w:t xml:space="preserve"> họ thường làm là</w:t>
      </w:r>
      <w:r>
        <w:t xml:space="preserve"> chia sẻ thông tin qua các mạng xã hội như </w:t>
      </w:r>
      <w:r w:rsidR="00B91F98">
        <w:t>Facebook</w:t>
      </w:r>
      <w:r>
        <w:t xml:space="preserve">, </w:t>
      </w:r>
      <w:r w:rsidR="00B91F98">
        <w:t xml:space="preserve">Zalo </w:t>
      </w:r>
      <w:r>
        <w:t xml:space="preserve">… Tuy nhiên, cách này chỉ </w:t>
      </w:r>
      <w:r w:rsidR="00B91F98">
        <w:t xml:space="preserve">giúp họ </w:t>
      </w:r>
      <w:r>
        <w:t xml:space="preserve">tiếp cận với số lượng nhỏ khách hàng tiềm năng. Bên cạnh đó, </w:t>
      </w:r>
      <w:r w:rsidR="00B91F98">
        <w:t>họ cũng thường phát</w:t>
      </w:r>
      <w:r>
        <w:t xml:space="preserve"> tờ rơ</w:t>
      </w:r>
      <w:r w:rsidR="00B91F98">
        <w:t xml:space="preserve">i hoặc dán </w:t>
      </w:r>
      <w:r>
        <w:t>quảng cáo trên tường quanh các khu phố lớn để quảng cáo thông tin nhà trọ. Nói chung, các cách làm này đều chưa đạt được hiệu quả tối đa.</w:t>
      </w:r>
      <w:commentRangeEnd w:id="24"/>
      <w:r w:rsidR="00B91F98">
        <w:rPr>
          <w:rStyle w:val="CommentReference"/>
        </w:rPr>
        <w:commentReference w:id="24"/>
      </w:r>
      <w:r w:rsidR="003F524E">
        <w:t xml:space="preserve"> Với sự phát triển của các trang cho thuê nhà trọ gần đây, rất nhiều người cũng đã tìm đến các trang này để chia sẻ thông tin về nhà trọ</w:t>
      </w:r>
      <w:r w:rsidR="000A640F">
        <w:t xml:space="preserve"> nhưng số lượng không nhiều do hình thức này vẫn chưa thực sự phổ biến.</w:t>
      </w:r>
    </w:p>
    <w:p w14:paraId="0E81DDF9" w14:textId="6819DF5B" w:rsidR="002078B2" w:rsidRDefault="00B91F98" w:rsidP="00B91F98">
      <w:pPr>
        <w:rPr>
          <w:b/>
        </w:rPr>
      </w:pPr>
      <w:r>
        <w:t xml:space="preserve">Trong khi đó, sinh viên và các </w:t>
      </w:r>
      <w:r w:rsidR="002078B2">
        <w:t xml:space="preserve">lực lượng lao động </w:t>
      </w:r>
      <w:r>
        <w:t xml:space="preserve">khác như công nhân </w:t>
      </w:r>
      <w:r w:rsidR="002078B2">
        <w:t>đi thuê trọ gặp rất nhiều khó khăn</w:t>
      </w:r>
      <w:r>
        <w:t xml:space="preserve"> </w:t>
      </w:r>
      <w:sdt>
        <w:sdtPr>
          <w:tag w:val="goog_rdk_20"/>
          <w:id w:val="-46457208"/>
          <w:showingPlcHdr/>
        </w:sdtPr>
        <w:sdtContent>
          <w:r w:rsidR="00476021">
            <w:t xml:space="preserve">     </w:t>
          </w:r>
        </w:sdtContent>
      </w:sdt>
      <w:sdt>
        <w:sdtPr>
          <w:tag w:val="goog_rdk_21"/>
          <w:id w:val="-1887480393"/>
        </w:sdtPr>
        <w:sdtContent>
          <w:r w:rsidR="002078B2">
            <w:t>trong việc tìm kiếm</w:t>
          </w:r>
        </w:sdtContent>
      </w:sdt>
      <w:sdt>
        <w:sdtPr>
          <w:tag w:val="goog_rdk_22"/>
          <w:id w:val="-1845312080"/>
          <w:showingPlcHdr/>
        </w:sdtPr>
        <w:sdtContent>
          <w:r w:rsidR="00476021">
            <w:t xml:space="preserve">     </w:t>
          </w:r>
        </w:sdtContent>
      </w:sdt>
      <w:r w:rsidR="002078B2">
        <w:t xml:space="preserve"> thông tin. Họ không biết phải tìm các thông tin về nhà trọ ở đâu</w:t>
      </w:r>
      <w:r>
        <w:t xml:space="preserve"> hay</w:t>
      </w:r>
      <w:r w:rsidR="002078B2">
        <w:t xml:space="preserve"> liên hệ thế nào vào các chủ nhà trọ</w:t>
      </w:r>
      <w:r>
        <w:t>. Họ cũng khó tìm được</w:t>
      </w:r>
      <w:r w:rsidR="002078B2">
        <w:t xml:space="preserve"> nhà trọ </w:t>
      </w:r>
      <w:r>
        <w:t xml:space="preserve">vừa gần nơi học tập và làm việc, vừa gần các khu vực </w:t>
      </w:r>
      <w:r w:rsidR="002078B2">
        <w:t xml:space="preserve">có tập trung nhiều quán ăn, chợ, </w:t>
      </w:r>
      <w:r>
        <w:t xml:space="preserve">và </w:t>
      </w:r>
      <w:r w:rsidR="002078B2">
        <w:t>siêu thị để thuận lợi cho cuộc sống hàng ngày. Rất nhiều người còn phải lựa chọn cách trực tiếp đi dò tìm các nhà trọ trên các tuyến phố gần nơi làm việc, trường học để tự mình xem xét được các thông tin cụ thể về nhà trọ.</w:t>
      </w:r>
      <w:sdt>
        <w:sdtPr>
          <w:tag w:val="goog_rdk_11"/>
          <w:id w:val="1179010696"/>
        </w:sdtPr>
        <w:sdtContent>
          <w:r>
            <w:t xml:space="preserve"> </w:t>
          </w:r>
          <w:r w:rsidR="002078B2">
            <w:t>Nhiều trường hợp không tìm được nhà trọ phải ở ghép với người lạ</w:t>
          </w:r>
          <w:r>
            <w:t xml:space="preserve"> hoặc </w:t>
          </w:r>
          <w:r w:rsidR="002078B2">
            <w:t>ở nhờ nhà người thân</w:t>
          </w:r>
          <w:r>
            <w:t>,</w:t>
          </w:r>
          <w:r w:rsidR="002078B2">
            <w:t xml:space="preserve"> gây bất tiện rất nhiều trong cuộc sống.</w:t>
          </w:r>
        </w:sdtContent>
      </w:sdt>
      <w:r w:rsidR="002078B2">
        <w:t xml:space="preserve"> </w:t>
      </w:r>
    </w:p>
    <w:p w14:paraId="272D4212" w14:textId="245FAB1C" w:rsidR="002078B2" w:rsidRDefault="00B91F98" w:rsidP="002078B2">
      <w:r>
        <w:t>M</w:t>
      </w:r>
      <w:r w:rsidR="002078B2">
        <w:t xml:space="preserve">ột trang web cho thuê nhà sẽ </w:t>
      </w:r>
      <w:r>
        <w:t>giải quyết được các vấn đề nêu trên</w:t>
      </w:r>
      <w:r w:rsidR="002078B2">
        <w:t xml:space="preserve">. </w:t>
      </w:r>
      <w:r>
        <w:t xml:space="preserve">Đó là </w:t>
      </w:r>
      <w:r w:rsidR="002078B2">
        <w:t>nơi mà người sở hữu nhà trọ cho thuê tìm đến để chia sẻ thông tin nhà trọ của họ, cũng là nơi mà người muốn thuê trọ ghé thăm để tìm kiếm được nhà trọ phù hợp với mình.</w:t>
      </w:r>
    </w:p>
    <w:p w14:paraId="0E4C7140" w14:textId="77777777" w:rsidR="002078B2" w:rsidRDefault="002078B2" w:rsidP="002078B2">
      <w:pPr>
        <w:pStyle w:val="Heading2"/>
      </w:pPr>
      <w:bookmarkStart w:id="25" w:name="_heading=h.26in1rg" w:colFirst="0" w:colLast="0"/>
      <w:bookmarkEnd w:id="25"/>
      <w:r>
        <w:t xml:space="preserve">Mục tiêu và </w:t>
      </w:r>
      <w:r w:rsidRPr="002078B2">
        <w:t>phạm</w:t>
      </w:r>
      <w:r>
        <w:t xml:space="preserve"> vi đề tài</w:t>
      </w:r>
    </w:p>
    <w:p w14:paraId="25A16D62" w14:textId="56F21913" w:rsidR="002078B2" w:rsidRDefault="00B91F98" w:rsidP="00476021">
      <w:pPr>
        <w:spacing w:before="240"/>
        <w:jc w:val="left"/>
      </w:pPr>
      <w:r>
        <w:t>Đã có</w:t>
      </w:r>
      <w:r w:rsidR="002078B2">
        <w:t xml:space="preserve"> rất nhiều trang web cho thuê nhà trọ đã được phát triển. Hai trang web nổi tiếng nhất hiện nay về cho thuê nhà là muonnha.com.vn</w:t>
      </w:r>
      <w:r w:rsidR="003B21F8">
        <w:softHyphen/>
      </w:r>
      <w:r w:rsidR="003B21F8">
        <w:softHyphen/>
        <w:t xml:space="preserve"> </w:t>
      </w:r>
      <w:r w:rsidR="005332F1">
        <w:rPr>
          <w:rStyle w:val="FootnoteReference"/>
        </w:rPr>
        <w:footnoteReference w:id="3"/>
      </w:r>
      <w:r w:rsidR="005332F1">
        <w:t xml:space="preserve"> </w:t>
      </w:r>
      <w:r w:rsidR="002078B2">
        <w:t>và phongtro123.com</w:t>
      </w:r>
      <w:r w:rsidR="005332F1">
        <w:rPr>
          <w:rStyle w:val="FootnoteReference"/>
        </w:rPr>
        <w:footnoteReference w:id="4"/>
      </w:r>
      <w:r w:rsidR="002078B2">
        <w:t xml:space="preserve"> </w:t>
      </w:r>
      <w:r w:rsidR="005332F1">
        <w:t>.</w:t>
      </w:r>
      <w:r w:rsidR="002078B2">
        <w:t xml:space="preserve">Các trang web còn lại đều phát triển theo </w:t>
      </w:r>
      <w:r>
        <w:t xml:space="preserve">hình mẫu </w:t>
      </w:r>
      <w:r w:rsidR="002078B2">
        <w:t>của hai trang web này</w:t>
      </w:r>
      <w:r>
        <w:t>,</w:t>
      </w:r>
      <w:r w:rsidR="002078B2">
        <w:t xml:space="preserve"> từ hình thức cho đến nội dung.</w:t>
      </w:r>
    </w:p>
    <w:p w14:paraId="3CEE06DE" w14:textId="4E806E21" w:rsidR="002078B2" w:rsidRDefault="002078B2" w:rsidP="002078B2">
      <w:r>
        <w:t xml:space="preserve">Hai trang web này đều đã đáp ứng được các yêu cầu cho một trang web thuê </w:t>
      </w:r>
      <w:r w:rsidR="00B91F98">
        <w:t xml:space="preserve">trọ </w:t>
      </w:r>
      <w:r>
        <w:t>khá tốt</w:t>
      </w:r>
      <w:r w:rsidR="00B91F98">
        <w:t>,</w:t>
      </w:r>
      <w:r>
        <w:t xml:space="preserve"> </w:t>
      </w:r>
      <w:r w:rsidR="00B91F98">
        <w:t xml:space="preserve">đảm </w:t>
      </w:r>
      <w:r>
        <w:t xml:space="preserve">bảo tính năng quan trọng nhất cần có của một trang thuê nhà là chia sẻ thông tin về nhà trọ. Tuy nhiên, </w:t>
      </w:r>
      <w:commentRangeStart w:id="30"/>
      <w:r>
        <w:t xml:space="preserve">vẫn tồn tại những nhược điểm ở hai </w:t>
      </w:r>
      <w:r w:rsidR="00FE038D">
        <w:t xml:space="preserve">trang web </w:t>
      </w:r>
      <w:r>
        <w:t>này.</w:t>
      </w:r>
      <w:commentRangeEnd w:id="30"/>
      <w:r w:rsidR="00B91F98">
        <w:rPr>
          <w:rStyle w:val="CommentReference"/>
        </w:rPr>
        <w:commentReference w:id="30"/>
      </w:r>
      <w:r w:rsidR="00FE038D">
        <w:t xml:space="preserve"> Hai trang web đều chưa cung cấp cho người dùng phương thức liên hệ trực tiếp trên trang, chưa có chỉ dẫn cho người dùng về đường đi đến địa chỉ nhà trọ và các thông tin lân cận khu trọ. Đây đều là các thông tin người dùng thực sự quan tâm trong việc thuê nhà trọ.</w:t>
      </w:r>
    </w:p>
    <w:p w14:paraId="604ACC88" w14:textId="2EF9E220" w:rsidR="003B21F8" w:rsidRDefault="002078B2" w:rsidP="002078B2">
      <w:commentRangeStart w:id="31"/>
      <w:r>
        <w:t xml:space="preserve">Trên cơ sở đó, </w:t>
      </w:r>
      <w:commentRangeStart w:id="32"/>
      <w:r w:rsidR="00457C67">
        <w:t xml:space="preserve">ĐATN này </w:t>
      </w:r>
      <w:commentRangeEnd w:id="32"/>
      <w:r w:rsidR="00457C67">
        <w:rPr>
          <w:rStyle w:val="CommentReference"/>
        </w:rPr>
        <w:commentReference w:id="32"/>
      </w:r>
      <w:r>
        <w:t>hướng tới việc xây dựng một ứng dụng trên nền tảng web đáp ứng được việc cung cấp thông tin về nhà trọ.</w:t>
      </w:r>
      <w:r w:rsidR="006453FE">
        <w:t xml:space="preserve"> Đáp ứng nhu cầu cơ bản của một trang web </w:t>
      </w:r>
      <w:r w:rsidR="006453FE">
        <w:lastRenderedPageBreak/>
        <w:t>cho thuê nhà,</w:t>
      </w:r>
      <w:r>
        <w:t xml:space="preserve"> </w:t>
      </w:r>
      <w:r w:rsidR="006453FE">
        <w:t>g</w:t>
      </w:r>
      <w:r>
        <w:t xml:space="preserve">iúp người dùng có thể tiếp cận được các thông tin </w:t>
      </w:r>
      <w:r w:rsidR="00A32145">
        <w:t xml:space="preserve">về nhà trọ </w:t>
      </w:r>
      <w:r>
        <w:t>cũng như có thể đăng tải các thông tin nếu có nhu cầu cho thuê trọ.</w:t>
      </w:r>
      <w:r w:rsidR="00A32145">
        <w:t xml:space="preserve"> Ngoài chức năng cơ bản là chia sẻ thông tin nhà trọ, trang web </w:t>
      </w:r>
      <w:r w:rsidR="00337753">
        <w:t xml:space="preserve">đáp ứng </w:t>
      </w:r>
      <w:r w:rsidR="00F026F4">
        <w:t>nhu cầu</w:t>
      </w:r>
      <w:r>
        <w:t xml:space="preserve"> giúp người dùng có thể liên hệ với chủ nhà trọ</w:t>
      </w:r>
      <w:r w:rsidR="00337753">
        <w:t xml:space="preserve">, hỗ trợ người dùng trong việc tìm kiếm địa chỉ nhà trọ và </w:t>
      </w:r>
      <w:r w:rsidR="00663529">
        <w:t>cung cấp các thông tin về khu vực lân cận của nhà trọ.</w:t>
      </w:r>
      <w:r>
        <w:t xml:space="preserve"> Từ đó, đáp ứng đầy đủ quá trình thuê nhà từ khi tìm kiếm thông tin, lựa chọn nhà cho đến chốt phương án thuê nhà</w:t>
      </w:r>
      <w:commentRangeEnd w:id="31"/>
      <w:r w:rsidR="004518EE">
        <w:rPr>
          <w:rStyle w:val="CommentReference"/>
        </w:rPr>
        <w:commentReference w:id="31"/>
      </w:r>
      <w:r w:rsidR="00E60E8B">
        <w:t>.</w:t>
      </w:r>
    </w:p>
    <w:p w14:paraId="5E51CCD5" w14:textId="77777777" w:rsidR="002078B2" w:rsidRDefault="002078B2" w:rsidP="002078B2">
      <w:r>
        <w:t>Ngoài đảm bảo các chức năng cơ bản của một website thuê nhà, em cũng hướng tới xây dựng một trang web có giao diện thân thiện và hỗ trợ các chức năng để một người dùng mới cũng dễ dàng có thể tiếp cận với trang web.</w:t>
      </w:r>
    </w:p>
    <w:p w14:paraId="032BE531" w14:textId="77777777" w:rsidR="002078B2" w:rsidRDefault="002078B2" w:rsidP="002078B2">
      <w:pPr>
        <w:pStyle w:val="Heading2"/>
      </w:pPr>
      <w:bookmarkStart w:id="33" w:name="_heading=h.lnxbz9" w:colFirst="0" w:colLast="0"/>
      <w:bookmarkEnd w:id="33"/>
      <w:commentRangeStart w:id="34"/>
      <w:r>
        <w:t>Định hướng giải pháp</w:t>
      </w:r>
      <w:commentRangeEnd w:id="34"/>
      <w:r w:rsidR="000B250D">
        <w:rPr>
          <w:rStyle w:val="CommentReference"/>
          <w:rFonts w:cs="Times New Roman"/>
          <w:b w:val="0"/>
          <w:bCs w:val="0"/>
          <w:iCs w:val="0"/>
        </w:rPr>
        <w:commentReference w:id="34"/>
      </w:r>
    </w:p>
    <w:p w14:paraId="2DEAA60D" w14:textId="7AFD6E3C" w:rsidR="002078B2" w:rsidRDefault="002078B2" w:rsidP="002078B2">
      <w:commentRangeStart w:id="35"/>
      <w:r>
        <w:t>Với sự hỗ trợ mạnh mẽ từ các thiết bị phần cứng cũng như các trình duyệt</w:t>
      </w:r>
      <w:r w:rsidR="00B764FF">
        <w:t>,</w:t>
      </w:r>
      <w:r>
        <w:t xml:space="preserve"> </w:t>
      </w:r>
      <w:r w:rsidR="00B764FF">
        <w:t xml:space="preserve">các ứng dụng trên nền tảng web </w:t>
      </w:r>
      <w:r>
        <w:t xml:space="preserve">đang dần trở thành xu thế phát triển ứng dụng. </w:t>
      </w:r>
      <w:r w:rsidR="00B764FF">
        <w:t>Các ứng dụng này được</w:t>
      </w:r>
      <w:r>
        <w:t xml:space="preserve"> hỗ trợ vận hành trên nhiều nền tảng khác nhau, mang đến sự linh hoạt trong quá trình sử dụng, chỉ cần có internet có thể truy </w:t>
      </w:r>
      <w:proofErr w:type="gramStart"/>
      <w:r>
        <w:t xml:space="preserve">cập </w:t>
      </w:r>
      <w:r w:rsidR="00E45505">
        <w:t xml:space="preserve"> </w:t>
      </w:r>
      <w:r>
        <w:t>qua</w:t>
      </w:r>
      <w:proofErr w:type="gramEnd"/>
      <w:r>
        <w:t xml:space="preserve"> bất kì trình duyệt nào. Vì vậy, em sẽ hướng tới xây dựng một </w:t>
      </w:r>
      <w:r w:rsidR="00A51394">
        <w:t>ứng dụng trên nền tảng web</w:t>
      </w:r>
      <w:r>
        <w:t>, trong khuôn khổ đồ án em chỉ dừng lại ở việc đáp ứng việc truy cập qua máy tính. Tuy nhiên, vẫn đảm bảo đáp ứng nhu cầu mở rộng trong tương lai.</w:t>
      </w:r>
      <w:commentRangeEnd w:id="35"/>
      <w:r w:rsidR="000B250D">
        <w:rPr>
          <w:rStyle w:val="CommentReference"/>
        </w:rPr>
        <w:commentReference w:id="35"/>
      </w:r>
    </w:p>
    <w:p w14:paraId="1DF11372" w14:textId="16B5FB7D" w:rsidR="002078B2" w:rsidRDefault="002078B2" w:rsidP="002078B2">
      <w:r>
        <w:t xml:space="preserve">Với việc xây dựng một </w:t>
      </w:r>
      <w:r w:rsidR="00260D4C">
        <w:t>ứng dụng web</w:t>
      </w:r>
      <w:r>
        <w:t>, mô hình em lựa chọn là mô hình Client-Server, với hai phần tách biệt là Server xử lý dữ liệu sử dụng công nghệ ASP.Net Core và cơ sở dữ liệu SQL Server. Phần giao diện em sừ dụng VueJS là một framework java script xây dựng giao diện.</w:t>
      </w:r>
    </w:p>
    <w:p w14:paraId="2CC0A158" w14:textId="3BDCFCA3" w:rsidR="00FE70A0" w:rsidRDefault="00FE70A0" w:rsidP="002078B2">
      <w:r>
        <w:t>Để đáp ứng nhu cầu liên hệ giữa người dùng của hệ thống, trang web cung cấp cách thức liên hệ thông qua việc gửi tin nhắn(chat)</w:t>
      </w:r>
      <w:r w:rsidR="00C16382">
        <w:t xml:space="preserve"> bằng công nghệ websocket, được triển khai cụ thể bằng thư viện SignalR của ASP.Net Core.</w:t>
      </w:r>
    </w:p>
    <w:p w14:paraId="27D4D647" w14:textId="616BF3BD" w:rsidR="00C16382" w:rsidRDefault="00EF1AB5" w:rsidP="002078B2">
      <w:r>
        <w:t xml:space="preserve">Ngoài ra, ĐATN sử dụng Google Map API, một API do Google phát triển, cung cấp bản đồ cho ứng dụng web và các thông tin về địa điểm cụ thể trên bản đồ. Ngoài ra, Google Map API cung cấp rất nhiều API hỗ trợ tìm kiếm thông tin về các địa điểm. Với việc sử dụng các API của Google Map, nhu cầu cung cấp thông tin về địa chỉ nhà trọ và thông tin về các khu lân cận nhà trọ dễ dàng được giải quyết.  </w:t>
      </w:r>
    </w:p>
    <w:p w14:paraId="4483C445" w14:textId="77777777" w:rsidR="002078B2" w:rsidRDefault="002078B2" w:rsidP="002078B2">
      <w:pPr>
        <w:pStyle w:val="Heading2"/>
      </w:pPr>
      <w:bookmarkStart w:id="36" w:name="_heading=h.35nkun2" w:colFirst="0" w:colLast="0"/>
      <w:bookmarkEnd w:id="36"/>
      <w:r>
        <w:t xml:space="preserve">Bố </w:t>
      </w:r>
      <w:r w:rsidRPr="002078B2">
        <w:t>cục</w:t>
      </w:r>
      <w:r>
        <w:t xml:space="preserve"> đồ án</w:t>
      </w:r>
    </w:p>
    <w:p w14:paraId="0E0D6C54" w14:textId="77777777" w:rsidR="002078B2" w:rsidRDefault="002078B2" w:rsidP="002078B2">
      <w:pPr>
        <w:spacing w:before="0" w:after="0" w:line="240" w:lineRule="auto"/>
        <w:jc w:val="left"/>
      </w:pPr>
      <w:bookmarkStart w:id="37" w:name="_heading=h.1ksv4uv" w:colFirst="0" w:colLast="0"/>
      <w:bookmarkEnd w:id="37"/>
      <w:r>
        <w:rPr>
          <w:color w:val="000000"/>
        </w:rPr>
        <w:t>Phần còn lại của báo cáo đồ án tốt nghiệp gồm 5 chương:</w:t>
      </w:r>
    </w:p>
    <w:p w14:paraId="34017D27" w14:textId="77777777" w:rsidR="002078B2" w:rsidRDefault="002078B2" w:rsidP="002078B2">
      <w:pPr>
        <w:spacing w:before="0" w:after="0" w:line="240" w:lineRule="auto"/>
        <w:jc w:val="left"/>
      </w:pPr>
    </w:p>
    <w:p w14:paraId="382B0235" w14:textId="77777777" w:rsidR="002078B2" w:rsidRDefault="002078B2" w:rsidP="002078B2">
      <w:pPr>
        <w:spacing w:before="0" w:after="0" w:line="240" w:lineRule="auto"/>
      </w:pPr>
      <w:r>
        <w:rPr>
          <w:color w:val="000000"/>
        </w:rPr>
        <w:t xml:space="preserve">Chương 2, em tiến hành phân tích sâu về các yêu cầu chức năng đối với từng actor tham gia nghiệp vụ bằng các usecase. Trong chương này, em cũng sẽ nêu các yêu cầu phi chức năng </w:t>
      </w:r>
      <w:r>
        <w:rPr>
          <w:color w:val="000000"/>
        </w:rPr>
        <w:lastRenderedPageBreak/>
        <w:t>như: hiệu năng, độ tin cậy, tính dễ dùng, tính dễ bảo trì, hoặc các yêu cầu về mặt kỹ thuật như về CSDL, công nghệ sử dụng, …</w:t>
      </w:r>
    </w:p>
    <w:p w14:paraId="65007834" w14:textId="77777777" w:rsidR="002078B2" w:rsidRDefault="002078B2" w:rsidP="002078B2">
      <w:pPr>
        <w:spacing w:before="203" w:after="0" w:line="240" w:lineRule="auto"/>
      </w:pPr>
      <w:r>
        <w:rPr>
          <w:color w:val="000000"/>
        </w:rPr>
        <w:t>Chương 3, sau khi phân tích các yêu cầu chức năng cho hệ thống, em tiến hành lựa chọn công nghệ phù hợp và tiến hành giới thiệu, mô tả chúng trong chương 3. Em tiến hành xây dựng website theo mô hình Client-Server. Phía front-end em sử dụng framework VueJS để xây dựng giao diện. Phía back-end, em sử dụng framework ASP.NET core tích hợp Entity Framework và sử dụng database SQL Server. Và còn một số công nghệ khác em sẽ trình bày chi tiết tại chương 3.</w:t>
      </w:r>
    </w:p>
    <w:p w14:paraId="5E1051A2" w14:textId="77777777" w:rsidR="002078B2" w:rsidRDefault="002078B2" w:rsidP="002078B2">
      <w:pPr>
        <w:spacing w:after="0" w:line="240" w:lineRule="auto"/>
      </w:pPr>
      <w:r>
        <w:rPr>
          <w:color w:val="000000"/>
        </w:rPr>
        <w:t xml:space="preserve">Chương 4, đây là chương em sẽ tiến hành thiết kế hệ thống dựa trên những phân tích nghiệp vụ ở chương 2 và phù hợp triển khai với những công nghệ lựa chọn ở chương 3. Trong chương 4, em sẽ thiết kế kiến trúc phần mềm, thiết kế chi tiết giao diện, lớp, cơ sở dữ liệu sau đó xây dựng ứng dụng, thể hiện kết quả đạt được và minh hoạ các chức năng chính. </w:t>
      </w:r>
    </w:p>
    <w:p w14:paraId="33189F86" w14:textId="77777777" w:rsidR="002078B2" w:rsidRDefault="002078B2" w:rsidP="002078B2">
      <w:pPr>
        <w:spacing w:before="201" w:after="0" w:line="240" w:lineRule="auto"/>
      </w:pPr>
      <w:r>
        <w:rPr>
          <w:color w:val="000000"/>
        </w:rPr>
        <w:t>Chương 5, em sẽ trình bày các giải pháp, những khó khăn và hướng giải pháp, cũng như những đóng góp nổi bật của đồ án.</w:t>
      </w:r>
    </w:p>
    <w:p w14:paraId="52ACB231" w14:textId="77777777" w:rsidR="002078B2" w:rsidRDefault="002078B2" w:rsidP="002078B2">
      <w:pPr>
        <w:spacing w:before="198" w:after="0" w:line="240" w:lineRule="auto"/>
      </w:pPr>
      <w:r>
        <w:rPr>
          <w:color w:val="000000"/>
        </w:rPr>
        <w:t>Chương 6, đây là chương cuối cùng của báo cáo đồ án tốt nghiệp. Em sẽ kết luận về sản phẩm đã thực hiện, và đưa ra hướng phát triển dựa trên tiêu chí trải nghiệm người dùng.</w:t>
      </w:r>
    </w:p>
    <w:p w14:paraId="463CEBD3" w14:textId="77777777" w:rsidR="002078B2" w:rsidRDefault="002078B2" w:rsidP="002078B2">
      <w:pPr>
        <w:pStyle w:val="Heading1"/>
        <w:framePr w:wrap="notBeside"/>
      </w:pPr>
      <w:bookmarkStart w:id="38" w:name="_heading=h.44sinio" w:colFirst="0" w:colLast="0"/>
      <w:bookmarkEnd w:id="38"/>
      <w:r>
        <w:lastRenderedPageBreak/>
        <w:t xml:space="preserve">Khảo </w:t>
      </w:r>
      <w:r w:rsidRPr="002078B2">
        <w:t>sát</w:t>
      </w:r>
      <w:r>
        <w:t xml:space="preserve"> và phân tích yêu cầu</w:t>
      </w:r>
    </w:p>
    <w:p w14:paraId="2A2FD851" w14:textId="77777777" w:rsidR="002078B2" w:rsidRDefault="002078B2" w:rsidP="002078B2">
      <w:pPr>
        <w:pStyle w:val="Heading2"/>
      </w:pPr>
      <w:bookmarkStart w:id="39" w:name="_heading=h.2jxsxqh" w:colFirst="0" w:colLast="0"/>
      <w:bookmarkEnd w:id="39"/>
      <w:r>
        <w:t xml:space="preserve">Khảo </w:t>
      </w:r>
      <w:r w:rsidRPr="002078B2">
        <w:t>sát</w:t>
      </w:r>
      <w:r>
        <w:t xml:space="preserve"> hiện trạng</w:t>
      </w:r>
    </w:p>
    <w:p w14:paraId="088A6D07" w14:textId="5E7D9B1D" w:rsidR="002078B2" w:rsidRDefault="002078B2" w:rsidP="002078B2">
      <w:r>
        <w:t xml:space="preserve">Như đã phân tích ở chương 1, hiện nay vẫn rất nhiều người lựa chọn cách tìm thông tin thuê nhà và chia sẻ thông tin thuê nhà bằng những cách truyền thống như dán tờ rơi quảng cáo, sử dụng facebook đăng bài, hay tìm kiếm qua </w:t>
      </w:r>
      <w:r w:rsidR="000B250D">
        <w:t>môi giới</w:t>
      </w:r>
      <w:r>
        <w:t>.</w:t>
      </w:r>
    </w:p>
    <w:p w14:paraId="4185519A" w14:textId="33C061AB" w:rsidR="002078B2" w:rsidRDefault="002078B2" w:rsidP="002078B2">
      <w:pPr>
        <w:jc w:val="left"/>
      </w:pPr>
      <w:r>
        <w:t>Tuy nhiên, rất nhiều trang web cho thuê nhà cũng đã được ra đời trong thời gian gần đây. Ở đây em chỉ đề cập đến hai website lớn nhất và nổi tiếng nhất đó là: muonnha.com.vn</w:t>
      </w:r>
      <w:r w:rsidR="00BA5E1C">
        <w:rPr>
          <w:rStyle w:val="FootnoteReference"/>
        </w:rPr>
        <w:footnoteReference w:id="5"/>
      </w:r>
      <w:r>
        <w:t xml:space="preserve"> và phongtro123.com</w:t>
      </w:r>
      <w:r w:rsidR="00BA5E1C">
        <w:rPr>
          <w:rStyle w:val="FootnoteReference"/>
        </w:rPr>
        <w:footnoteReference w:id="6"/>
      </w:r>
      <w:r>
        <w:t xml:space="preserve">. </w:t>
      </w:r>
      <w:commentRangeStart w:id="43"/>
      <w:r>
        <w:t>Bảng 1 so sánh các điểm chính của hai website này</w:t>
      </w:r>
      <w:r w:rsidR="00F804F4">
        <w:t xml:space="preserve"> bao gồm các thông tin như ứng dụng có hỗ trợ trên nhiều nền tảng khác nhau không (máy tính, điện thoại, tab…), thêm bài đăng miễn phí hay mất phí, ứng dụng có hỗ trợ liên hệ giữa các người dùng, ứng dụng có hiển thị các tiện ích lân cận khu vực nhà trọ hay không và có đảm bảo tính năng chính cho phép thêm bài đăng về các thông tin nhà trọ hay không.</w:t>
      </w:r>
      <w:r>
        <w:t xml:space="preserve"> </w:t>
      </w:r>
      <w:commentRangeEnd w:id="43"/>
      <w:r w:rsidR="000B250D">
        <w:rPr>
          <w:rStyle w:val="CommentReference"/>
        </w:rPr>
        <w:commentReference w:id="43"/>
      </w:r>
    </w:p>
    <w:p w14:paraId="3298534B" w14:textId="77777777" w:rsidR="002078B2" w:rsidRDefault="002078B2" w:rsidP="002078B2">
      <w:pPr>
        <w:keepNext/>
        <w:pBdr>
          <w:top w:val="nil"/>
          <w:left w:val="nil"/>
          <w:bottom w:val="nil"/>
          <w:right w:val="nil"/>
          <w:between w:val="nil"/>
        </w:pBdr>
        <w:jc w:val="center"/>
        <w:rPr>
          <w:color w:val="000000"/>
        </w:rPr>
      </w:pPr>
      <w:bookmarkStart w:id="44" w:name="_heading=h.z337ya" w:colFirst="0" w:colLast="0"/>
      <w:bookmarkEnd w:id="44"/>
      <w:r>
        <w:rPr>
          <w:color w:val="000000"/>
        </w:rPr>
        <w:t>Bảng 1 So sánh hai website cho thuê nhà</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73"/>
        <w:gridCol w:w="2762"/>
        <w:gridCol w:w="3436"/>
      </w:tblGrid>
      <w:tr w:rsidR="002078B2" w14:paraId="3A092AE6" w14:textId="77777777" w:rsidTr="00C36136">
        <w:tc>
          <w:tcPr>
            <w:tcW w:w="2573" w:type="dxa"/>
          </w:tcPr>
          <w:p w14:paraId="18C02FA0" w14:textId="77777777" w:rsidR="002078B2" w:rsidRDefault="002078B2" w:rsidP="00C36136">
            <w:pPr>
              <w:jc w:val="center"/>
            </w:pPr>
          </w:p>
        </w:tc>
        <w:tc>
          <w:tcPr>
            <w:tcW w:w="2762" w:type="dxa"/>
          </w:tcPr>
          <w:p w14:paraId="1FEFDCA0" w14:textId="77777777" w:rsidR="002078B2" w:rsidRDefault="002078B2" w:rsidP="00C36136">
            <w:pPr>
              <w:jc w:val="center"/>
            </w:pPr>
            <w:r>
              <w:t>Chợ tốt</w:t>
            </w:r>
          </w:p>
        </w:tc>
        <w:tc>
          <w:tcPr>
            <w:tcW w:w="3436" w:type="dxa"/>
          </w:tcPr>
          <w:p w14:paraId="4FEFB540" w14:textId="77777777" w:rsidR="002078B2" w:rsidRDefault="002078B2" w:rsidP="00C36136">
            <w:pPr>
              <w:jc w:val="center"/>
            </w:pPr>
            <w:r>
              <w:t>batdongsan.com.vn</w:t>
            </w:r>
          </w:p>
        </w:tc>
      </w:tr>
      <w:tr w:rsidR="002078B2" w14:paraId="2F0CB10E" w14:textId="77777777" w:rsidTr="00C36136">
        <w:tc>
          <w:tcPr>
            <w:tcW w:w="2573" w:type="dxa"/>
          </w:tcPr>
          <w:p w14:paraId="0CBF7A72" w14:textId="3463A8B7" w:rsidR="002078B2" w:rsidRDefault="00817D55" w:rsidP="00C36136">
            <w:pPr>
              <w:jc w:val="left"/>
            </w:pPr>
            <w:r>
              <w:t>Ứng dụng hỗ trợ trên nhiều nền tảng</w:t>
            </w:r>
          </w:p>
        </w:tc>
        <w:tc>
          <w:tcPr>
            <w:tcW w:w="2762" w:type="dxa"/>
          </w:tcPr>
          <w:p w14:paraId="28C9266E" w14:textId="77777777" w:rsidR="002078B2" w:rsidRDefault="002078B2" w:rsidP="00C36136">
            <w:pPr>
              <w:jc w:val="left"/>
            </w:pPr>
            <w:r>
              <w:t>Không</w:t>
            </w:r>
          </w:p>
        </w:tc>
        <w:tc>
          <w:tcPr>
            <w:tcW w:w="3436" w:type="dxa"/>
          </w:tcPr>
          <w:p w14:paraId="47D41A95" w14:textId="77777777" w:rsidR="002078B2" w:rsidRDefault="002078B2" w:rsidP="00C36136">
            <w:pPr>
              <w:jc w:val="left"/>
            </w:pPr>
            <w:r>
              <w:t>Không</w:t>
            </w:r>
          </w:p>
        </w:tc>
      </w:tr>
      <w:tr w:rsidR="002078B2" w14:paraId="403F804D" w14:textId="77777777" w:rsidTr="00C36136">
        <w:tc>
          <w:tcPr>
            <w:tcW w:w="2573" w:type="dxa"/>
          </w:tcPr>
          <w:p w14:paraId="14F12148" w14:textId="77777777" w:rsidR="002078B2" w:rsidRDefault="002078B2" w:rsidP="00C36136">
            <w:pPr>
              <w:jc w:val="left"/>
            </w:pPr>
            <w:r>
              <w:t>Chi phí khi đăng bài</w:t>
            </w:r>
          </w:p>
        </w:tc>
        <w:tc>
          <w:tcPr>
            <w:tcW w:w="2762" w:type="dxa"/>
          </w:tcPr>
          <w:p w14:paraId="01968DAB" w14:textId="77777777" w:rsidR="002078B2" w:rsidRDefault="002078B2" w:rsidP="00C36136">
            <w:pPr>
              <w:jc w:val="left"/>
            </w:pPr>
            <w:r>
              <w:t>Không</w:t>
            </w:r>
          </w:p>
        </w:tc>
        <w:tc>
          <w:tcPr>
            <w:tcW w:w="3436" w:type="dxa"/>
          </w:tcPr>
          <w:p w14:paraId="07C589AE" w14:textId="77777777" w:rsidR="002078B2" w:rsidRDefault="002078B2" w:rsidP="00C36136">
            <w:pPr>
              <w:jc w:val="left"/>
            </w:pPr>
            <w:r>
              <w:t>Không</w:t>
            </w:r>
          </w:p>
        </w:tc>
      </w:tr>
      <w:tr w:rsidR="002078B2" w14:paraId="07082B7B" w14:textId="77777777" w:rsidTr="00C36136">
        <w:tc>
          <w:tcPr>
            <w:tcW w:w="2573" w:type="dxa"/>
          </w:tcPr>
          <w:p w14:paraId="5F29CFC4" w14:textId="77777777" w:rsidR="002078B2" w:rsidRDefault="002078B2" w:rsidP="00C36136">
            <w:pPr>
              <w:jc w:val="left"/>
            </w:pPr>
            <w:r>
              <w:t xml:space="preserve">Hỗ trợ liên hệ giữa các người dùng ngay trên trang </w:t>
            </w:r>
          </w:p>
        </w:tc>
        <w:tc>
          <w:tcPr>
            <w:tcW w:w="2762" w:type="dxa"/>
          </w:tcPr>
          <w:p w14:paraId="621486CA" w14:textId="77777777" w:rsidR="002078B2" w:rsidRDefault="002078B2" w:rsidP="00C36136">
            <w:pPr>
              <w:jc w:val="left"/>
            </w:pPr>
            <w:r>
              <w:t>Không</w:t>
            </w:r>
          </w:p>
        </w:tc>
        <w:tc>
          <w:tcPr>
            <w:tcW w:w="3436" w:type="dxa"/>
          </w:tcPr>
          <w:p w14:paraId="4883E580" w14:textId="77777777" w:rsidR="002078B2" w:rsidRDefault="002078B2" w:rsidP="00C36136">
            <w:pPr>
              <w:jc w:val="left"/>
            </w:pPr>
            <w:r>
              <w:t>Không</w:t>
            </w:r>
          </w:p>
        </w:tc>
      </w:tr>
      <w:tr w:rsidR="002078B2" w14:paraId="61417C76" w14:textId="77777777" w:rsidTr="00C36136">
        <w:tc>
          <w:tcPr>
            <w:tcW w:w="2573" w:type="dxa"/>
          </w:tcPr>
          <w:p w14:paraId="5F78C833" w14:textId="0042F304" w:rsidR="002078B2" w:rsidRDefault="002058C7" w:rsidP="00C36136">
            <w:pPr>
              <w:jc w:val="left"/>
            </w:pPr>
            <w:r>
              <w:t xml:space="preserve">Hiển thị các tiện ích lân cận khu vực nhà trọ </w:t>
            </w:r>
          </w:p>
        </w:tc>
        <w:tc>
          <w:tcPr>
            <w:tcW w:w="2762" w:type="dxa"/>
          </w:tcPr>
          <w:p w14:paraId="37A54769" w14:textId="77777777" w:rsidR="002078B2" w:rsidRDefault="002078B2" w:rsidP="00C36136">
            <w:pPr>
              <w:jc w:val="left"/>
            </w:pPr>
            <w:r>
              <w:t xml:space="preserve">Không </w:t>
            </w:r>
          </w:p>
        </w:tc>
        <w:tc>
          <w:tcPr>
            <w:tcW w:w="3436" w:type="dxa"/>
          </w:tcPr>
          <w:p w14:paraId="5AB15CC9" w14:textId="77777777" w:rsidR="002078B2" w:rsidRDefault="002078B2" w:rsidP="00C36136">
            <w:pPr>
              <w:keepNext/>
              <w:jc w:val="left"/>
            </w:pPr>
            <w:r>
              <w:t>Không</w:t>
            </w:r>
          </w:p>
        </w:tc>
      </w:tr>
      <w:tr w:rsidR="002078B2" w14:paraId="27B52B8B" w14:textId="77777777" w:rsidTr="00C36136">
        <w:tc>
          <w:tcPr>
            <w:tcW w:w="2573" w:type="dxa"/>
          </w:tcPr>
          <w:p w14:paraId="285094DC" w14:textId="77777777" w:rsidR="002078B2" w:rsidRDefault="002078B2" w:rsidP="00C36136">
            <w:pPr>
              <w:jc w:val="left"/>
            </w:pPr>
            <w:r>
              <w:lastRenderedPageBreak/>
              <w:t xml:space="preserve">Cho phép thêm bài đăng về thông tin thuê nhà </w:t>
            </w:r>
          </w:p>
        </w:tc>
        <w:tc>
          <w:tcPr>
            <w:tcW w:w="2762" w:type="dxa"/>
          </w:tcPr>
          <w:p w14:paraId="366B752B" w14:textId="77777777" w:rsidR="002078B2" w:rsidRDefault="002078B2" w:rsidP="00C36136">
            <w:pPr>
              <w:jc w:val="left"/>
            </w:pPr>
            <w:r>
              <w:t xml:space="preserve">Có </w:t>
            </w:r>
          </w:p>
        </w:tc>
        <w:tc>
          <w:tcPr>
            <w:tcW w:w="3436" w:type="dxa"/>
          </w:tcPr>
          <w:p w14:paraId="537AC3C4" w14:textId="77777777" w:rsidR="002078B2" w:rsidRDefault="002078B2" w:rsidP="00C36136">
            <w:pPr>
              <w:keepNext/>
              <w:jc w:val="left"/>
            </w:pPr>
            <w:r>
              <w:t xml:space="preserve">Có </w:t>
            </w:r>
          </w:p>
        </w:tc>
      </w:tr>
    </w:tbl>
    <w:p w14:paraId="6C543834" w14:textId="77777777" w:rsidR="002078B2" w:rsidRDefault="002078B2" w:rsidP="002078B2">
      <w:pPr>
        <w:jc w:val="left"/>
      </w:pPr>
      <w:r>
        <w:t>Qua những điểm trên và trên cơ sở tìm hiểu hai trang web, em sẽ tiếp thu các ưu điểm của các ứng dụng đồng thời cũng khắc phục các nhược điểm để tối ưu cho ứng dụng của mình.</w:t>
      </w:r>
    </w:p>
    <w:p w14:paraId="75FD1262" w14:textId="77777777" w:rsidR="002078B2" w:rsidRDefault="002078B2" w:rsidP="002078B2">
      <w:pPr>
        <w:pStyle w:val="Heading2"/>
      </w:pPr>
      <w:bookmarkStart w:id="45" w:name="_heading=h.3j2qqm3" w:colFirst="0" w:colLast="0"/>
      <w:bookmarkEnd w:id="45"/>
      <w:r>
        <w:t xml:space="preserve">Tổng quan </w:t>
      </w:r>
      <w:r w:rsidRPr="002078B2">
        <w:t>chức</w:t>
      </w:r>
      <w:r>
        <w:t xml:space="preserve"> năng</w:t>
      </w:r>
    </w:p>
    <w:p w14:paraId="08B71E3C" w14:textId="77777777" w:rsidR="002078B2" w:rsidRDefault="002078B2" w:rsidP="002078B2">
      <w:pPr>
        <w:pStyle w:val="Heading3"/>
      </w:pPr>
      <w:bookmarkStart w:id="46" w:name="_heading=h.1y810tw" w:colFirst="0" w:colLast="0"/>
      <w:bookmarkEnd w:id="46"/>
      <w:r>
        <w:t xml:space="preserve">Biểu đồ usecase </w:t>
      </w:r>
      <w:r w:rsidRPr="002078B2">
        <w:t>tổng</w:t>
      </w:r>
      <w:r>
        <w:t xml:space="preserve"> quan</w:t>
      </w:r>
    </w:p>
    <w:p w14:paraId="740F952C" w14:textId="77777777" w:rsidR="002078B2" w:rsidRDefault="002078B2" w:rsidP="002078B2">
      <w:r>
        <w:t>Hệ thống có 3 tác nhân chính: Guest (khách là người dùng của hệ thống khi chưa đăng nhập), User (là người dùng đã đăng nhập), Admin (người dùng đã đăng nhập với vai trò là admin)</w:t>
      </w:r>
    </w:p>
    <w:p w14:paraId="14DAADBA" w14:textId="77777777" w:rsidR="002078B2" w:rsidRDefault="002078B2" w:rsidP="002078B2">
      <w:pPr>
        <w:keepNext/>
        <w:pBdr>
          <w:top w:val="nil"/>
          <w:left w:val="nil"/>
          <w:bottom w:val="nil"/>
          <w:right w:val="nil"/>
          <w:between w:val="nil"/>
        </w:pBdr>
        <w:jc w:val="center"/>
        <w:rPr>
          <w:color w:val="000000"/>
        </w:rPr>
      </w:pPr>
      <w:commentRangeStart w:id="47"/>
      <w:commentRangeStart w:id="48"/>
      <w:r>
        <w:rPr>
          <w:noProof/>
        </w:rPr>
        <w:drawing>
          <wp:inline distT="0" distB="0" distL="0" distR="0" wp14:anchorId="5CE7748B" wp14:editId="366EE96A">
            <wp:extent cx="5573395" cy="4438650"/>
            <wp:effectExtent l="0" t="0" r="825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3395" cy="4438650"/>
                    </a:xfrm>
                    <a:prstGeom prst="rect">
                      <a:avLst/>
                    </a:prstGeom>
                    <a:noFill/>
                    <a:ln>
                      <a:noFill/>
                    </a:ln>
                  </pic:spPr>
                </pic:pic>
              </a:graphicData>
            </a:graphic>
          </wp:inline>
        </w:drawing>
      </w:r>
      <w:commentRangeEnd w:id="47"/>
      <w:r w:rsidR="00610525">
        <w:rPr>
          <w:rStyle w:val="CommentReference"/>
        </w:rPr>
        <w:commentReference w:id="47"/>
      </w:r>
      <w:commentRangeEnd w:id="48"/>
      <w:r w:rsidR="00210930">
        <w:rPr>
          <w:rStyle w:val="CommentReference"/>
        </w:rPr>
        <w:commentReference w:id="48"/>
      </w:r>
      <w:r>
        <w:t xml:space="preserve"> </w:t>
      </w:r>
    </w:p>
    <w:p w14:paraId="24476C0C" w14:textId="77777777" w:rsidR="002078B2" w:rsidRDefault="002078B2" w:rsidP="002078B2">
      <w:pPr>
        <w:keepNext/>
        <w:pBdr>
          <w:top w:val="nil"/>
          <w:left w:val="nil"/>
          <w:bottom w:val="nil"/>
          <w:right w:val="nil"/>
          <w:between w:val="nil"/>
        </w:pBdr>
        <w:jc w:val="center"/>
        <w:rPr>
          <w:color w:val="000000"/>
        </w:rPr>
      </w:pPr>
      <w:bookmarkStart w:id="49" w:name="_heading=h.4i7ojhp" w:colFirst="0" w:colLast="0"/>
      <w:bookmarkEnd w:id="49"/>
      <w:r>
        <w:rPr>
          <w:color w:val="000000"/>
        </w:rPr>
        <w:t>Hình 1: Usecase tổng quan</w:t>
      </w:r>
    </w:p>
    <w:p w14:paraId="6308DA08" w14:textId="77777777" w:rsidR="002078B2" w:rsidRDefault="002078B2" w:rsidP="002078B2">
      <w:r>
        <w:t>Mô tả thêm về các usecase:</w:t>
      </w:r>
    </w:p>
    <w:p w14:paraId="65A13E4B" w14:textId="77777777" w:rsidR="002078B2" w:rsidRDefault="002078B2" w:rsidP="002078B2">
      <w:pPr>
        <w:keepNext/>
        <w:pBdr>
          <w:top w:val="nil"/>
          <w:left w:val="nil"/>
          <w:bottom w:val="nil"/>
          <w:right w:val="nil"/>
          <w:between w:val="nil"/>
        </w:pBdr>
        <w:jc w:val="center"/>
        <w:rPr>
          <w:color w:val="000000"/>
        </w:rPr>
      </w:pPr>
      <w:bookmarkStart w:id="50" w:name="_heading=h.2xcytpi" w:colFirst="0" w:colLast="0"/>
      <w:bookmarkEnd w:id="50"/>
      <w:r>
        <w:rPr>
          <w:color w:val="000000"/>
        </w:rPr>
        <w:lastRenderedPageBreak/>
        <w:t>Bảng 2: Mô tả thêm về các Usecase</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62FBCC30" w14:textId="77777777" w:rsidTr="00C36136">
        <w:tc>
          <w:tcPr>
            <w:tcW w:w="4385" w:type="dxa"/>
          </w:tcPr>
          <w:p w14:paraId="75DFB7D5" w14:textId="77777777" w:rsidR="002078B2" w:rsidRDefault="002078B2" w:rsidP="00C36136">
            <w:pPr>
              <w:jc w:val="center"/>
            </w:pPr>
            <w:r>
              <w:t>Usecase</w:t>
            </w:r>
          </w:p>
        </w:tc>
        <w:tc>
          <w:tcPr>
            <w:tcW w:w="4386" w:type="dxa"/>
          </w:tcPr>
          <w:p w14:paraId="229C587F" w14:textId="77777777" w:rsidR="002078B2" w:rsidRDefault="002078B2" w:rsidP="00C36136">
            <w:pPr>
              <w:jc w:val="center"/>
            </w:pPr>
            <w:r>
              <w:t>Mô tả</w:t>
            </w:r>
          </w:p>
        </w:tc>
      </w:tr>
      <w:tr w:rsidR="002078B2" w14:paraId="09982841" w14:textId="77777777" w:rsidTr="00C36136">
        <w:tc>
          <w:tcPr>
            <w:tcW w:w="4385" w:type="dxa"/>
          </w:tcPr>
          <w:p w14:paraId="70D53549" w14:textId="77777777" w:rsidR="002078B2" w:rsidRDefault="002078B2" w:rsidP="00C36136">
            <w:r>
              <w:t>Quản lý bài đăng</w:t>
            </w:r>
          </w:p>
        </w:tc>
        <w:tc>
          <w:tcPr>
            <w:tcW w:w="4386" w:type="dxa"/>
          </w:tcPr>
          <w:p w14:paraId="3E6A2848" w14:textId="77777777" w:rsidR="002078B2" w:rsidRDefault="002078B2" w:rsidP="00C36136">
            <w:r>
              <w:t xml:space="preserve">Bao gồm các tính năng: duyệt bài đăng, xóa bài đăng, chỉnh sửa thông tin bài đăng, báo cáo bài đăng, thêm bài đăng, xem bài đăng…  </w:t>
            </w:r>
          </w:p>
        </w:tc>
      </w:tr>
      <w:tr w:rsidR="002078B2" w14:paraId="7ACAA570" w14:textId="77777777" w:rsidTr="00C36136">
        <w:tc>
          <w:tcPr>
            <w:tcW w:w="4385" w:type="dxa"/>
          </w:tcPr>
          <w:p w14:paraId="2D4CEDC7" w14:textId="77777777" w:rsidR="002078B2" w:rsidRDefault="002078B2" w:rsidP="00C36136">
            <w:r>
              <w:t>Quản lý danh sách bài đăng yêu thích</w:t>
            </w:r>
          </w:p>
        </w:tc>
        <w:tc>
          <w:tcPr>
            <w:tcW w:w="4386" w:type="dxa"/>
          </w:tcPr>
          <w:p w14:paraId="7B4AAC8D" w14:textId="77777777" w:rsidR="002078B2" w:rsidRDefault="002078B2" w:rsidP="00C36136">
            <w:r>
              <w:t>Bao gồm các tính năng: Thêm bài đăng vào danh sách yêu thích, xóa bài khỏi danh sách yêu thích.</w:t>
            </w:r>
          </w:p>
        </w:tc>
      </w:tr>
      <w:tr w:rsidR="002078B2" w14:paraId="216BB014" w14:textId="77777777" w:rsidTr="00C36136">
        <w:tc>
          <w:tcPr>
            <w:tcW w:w="4385" w:type="dxa"/>
          </w:tcPr>
          <w:p w14:paraId="4B39C295" w14:textId="77777777" w:rsidR="002078B2" w:rsidRDefault="002078B2" w:rsidP="00C36136">
            <w:r>
              <w:t>Quản lý liên hệ</w:t>
            </w:r>
          </w:p>
        </w:tc>
        <w:tc>
          <w:tcPr>
            <w:tcW w:w="4386" w:type="dxa"/>
          </w:tcPr>
          <w:p w14:paraId="01EAA294" w14:textId="77777777" w:rsidR="002078B2" w:rsidRDefault="002078B2" w:rsidP="00C36136">
            <w:r>
              <w:t>Bao gồm các tính năng: Liên hệ với chủ sở hữu, xem danh sách tin nhắn của người dùng.</w:t>
            </w:r>
          </w:p>
        </w:tc>
      </w:tr>
      <w:tr w:rsidR="002078B2" w14:paraId="7BB21DE4" w14:textId="77777777" w:rsidTr="00C36136">
        <w:tc>
          <w:tcPr>
            <w:tcW w:w="4385" w:type="dxa"/>
          </w:tcPr>
          <w:p w14:paraId="3B4EBE78" w14:textId="77777777" w:rsidR="002078B2" w:rsidRDefault="002078B2" w:rsidP="00C36136">
            <w:r>
              <w:t>Quản lý người dùng</w:t>
            </w:r>
          </w:p>
        </w:tc>
        <w:tc>
          <w:tcPr>
            <w:tcW w:w="4386" w:type="dxa"/>
          </w:tcPr>
          <w:p w14:paraId="56EDCBD9" w14:textId="77777777" w:rsidR="002078B2" w:rsidRDefault="002078B2" w:rsidP="00C36136">
            <w:r>
              <w:t>Bao gồm các tính năng: Xóa người dùng, Chặn người dùng đăng bài.</w:t>
            </w:r>
          </w:p>
        </w:tc>
      </w:tr>
      <w:tr w:rsidR="002078B2" w14:paraId="76820083" w14:textId="77777777" w:rsidTr="00C36136">
        <w:tc>
          <w:tcPr>
            <w:tcW w:w="4385" w:type="dxa"/>
          </w:tcPr>
          <w:p w14:paraId="7B31C0C4" w14:textId="77777777" w:rsidR="002078B2" w:rsidRDefault="002078B2" w:rsidP="00C36136">
            <w:r>
              <w:t>Quản lý tài khoản</w:t>
            </w:r>
          </w:p>
        </w:tc>
        <w:tc>
          <w:tcPr>
            <w:tcW w:w="4386" w:type="dxa"/>
          </w:tcPr>
          <w:p w14:paraId="3EBD12AB" w14:textId="77777777" w:rsidR="002078B2" w:rsidRDefault="002078B2" w:rsidP="00C36136">
            <w:r>
              <w:t>Bao gồm các tính năng: Thay đổi mật khẩu tài khoản, thay đổi avatar người dùng.</w:t>
            </w:r>
          </w:p>
        </w:tc>
      </w:tr>
      <w:tr w:rsidR="002078B2" w14:paraId="6DDB1626" w14:textId="77777777" w:rsidTr="00C36136">
        <w:tc>
          <w:tcPr>
            <w:tcW w:w="4385" w:type="dxa"/>
          </w:tcPr>
          <w:p w14:paraId="745A8BFC" w14:textId="77777777" w:rsidR="002078B2" w:rsidRDefault="002078B2" w:rsidP="00C36136">
            <w:r>
              <w:t>Thanh toán phí đăng bài</w:t>
            </w:r>
          </w:p>
        </w:tc>
        <w:tc>
          <w:tcPr>
            <w:tcW w:w="4386" w:type="dxa"/>
          </w:tcPr>
          <w:p w14:paraId="50B9400D" w14:textId="77777777" w:rsidR="002078B2" w:rsidRDefault="002078B2" w:rsidP="00C36136">
            <w:r>
              <w:t>Bao gồm các tính năng: Thanh toán qua Momo, thanh toán qua Zalo.</w:t>
            </w:r>
          </w:p>
        </w:tc>
      </w:tr>
      <w:tr w:rsidR="002078B2" w14:paraId="5E22D41B" w14:textId="77777777" w:rsidTr="00C36136">
        <w:tc>
          <w:tcPr>
            <w:tcW w:w="4385" w:type="dxa"/>
          </w:tcPr>
          <w:p w14:paraId="08EDB16F" w14:textId="77777777" w:rsidR="002078B2" w:rsidRDefault="002078B2" w:rsidP="00C36136">
            <w:r>
              <w:t>Tìm kiếm bài đăng</w:t>
            </w:r>
          </w:p>
        </w:tc>
        <w:tc>
          <w:tcPr>
            <w:tcW w:w="4386" w:type="dxa"/>
          </w:tcPr>
          <w:p w14:paraId="21BCAC18" w14:textId="77777777" w:rsidR="002078B2" w:rsidRDefault="002078B2" w:rsidP="00C36136">
            <w:r>
              <w:t>Bao gồm các tính năng: Tìm kiếm bài đăng theo tiêu đề, tìm kiếm bài đăng theo tên người đăng, tìm kiếm bài đăng theo tên đăng nhập người dùng.</w:t>
            </w:r>
          </w:p>
        </w:tc>
      </w:tr>
    </w:tbl>
    <w:p w14:paraId="79300345" w14:textId="77777777" w:rsidR="002078B2" w:rsidRDefault="002078B2" w:rsidP="002078B2">
      <w:r>
        <w:t>Sau đây là phần phân rã các usecase đã phân tích ở trên.</w:t>
      </w:r>
    </w:p>
    <w:p w14:paraId="41FA6ABF" w14:textId="77777777" w:rsidR="002078B2" w:rsidRDefault="002078B2" w:rsidP="002078B2">
      <w:pPr>
        <w:pStyle w:val="Heading3"/>
      </w:pPr>
      <w:bookmarkStart w:id="51" w:name="_heading=h.1ci93xb" w:colFirst="0" w:colLast="0"/>
      <w:bookmarkEnd w:id="51"/>
      <w:r>
        <w:lastRenderedPageBreak/>
        <w:t xml:space="preserve">Biểu đồ </w:t>
      </w:r>
      <w:r w:rsidRPr="002078B2">
        <w:t>usecase</w:t>
      </w:r>
      <w:r>
        <w:t xml:space="preserve"> phân rã quản lý bài đăng</w:t>
      </w:r>
    </w:p>
    <w:p w14:paraId="3EDE04D1" w14:textId="77777777" w:rsidR="002078B2" w:rsidRDefault="002078B2" w:rsidP="002078B2">
      <w:pPr>
        <w:keepNext/>
      </w:pPr>
      <w:r>
        <w:rPr>
          <w:noProof/>
        </w:rPr>
        <w:drawing>
          <wp:inline distT="0" distB="0" distL="0" distR="0" wp14:anchorId="57FD5715" wp14:editId="2D0296B9">
            <wp:extent cx="5573395" cy="3599815"/>
            <wp:effectExtent l="0" t="0" r="0" b="0"/>
            <wp:docPr id="146"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8.png" descr="Diagram&#10;&#10;Description automatically generated"/>
                    <pic:cNvPicPr preferRelativeResize="0"/>
                  </pic:nvPicPr>
                  <pic:blipFill>
                    <a:blip r:embed="rId15"/>
                    <a:srcRect/>
                    <a:stretch>
                      <a:fillRect/>
                    </a:stretch>
                  </pic:blipFill>
                  <pic:spPr>
                    <a:xfrm>
                      <a:off x="0" y="0"/>
                      <a:ext cx="5573395" cy="3599815"/>
                    </a:xfrm>
                    <a:prstGeom prst="rect">
                      <a:avLst/>
                    </a:prstGeom>
                    <a:ln/>
                  </pic:spPr>
                </pic:pic>
              </a:graphicData>
            </a:graphic>
          </wp:inline>
        </w:drawing>
      </w:r>
    </w:p>
    <w:p w14:paraId="666BA130" w14:textId="77777777" w:rsidR="002078B2" w:rsidRDefault="002078B2" w:rsidP="002078B2">
      <w:pPr>
        <w:keepNext/>
        <w:pBdr>
          <w:top w:val="nil"/>
          <w:left w:val="nil"/>
          <w:bottom w:val="nil"/>
          <w:right w:val="nil"/>
          <w:between w:val="nil"/>
        </w:pBdr>
        <w:jc w:val="center"/>
        <w:rPr>
          <w:color w:val="000000"/>
        </w:rPr>
      </w:pPr>
      <w:bookmarkStart w:id="52" w:name="_heading=h.3whwml4" w:colFirst="0" w:colLast="0"/>
      <w:bookmarkEnd w:id="52"/>
      <w:r>
        <w:rPr>
          <w:color w:val="000000"/>
        </w:rPr>
        <w:t>Hình 2: Phân rã usecase quản lý bài đăng</w:t>
      </w:r>
    </w:p>
    <w:p w14:paraId="4A13916B" w14:textId="77777777" w:rsidR="002078B2" w:rsidRDefault="002078B2" w:rsidP="002078B2">
      <w:r>
        <w:t>Admin có thể xem bài đăng, duyệt bài đăng, xem các bài đăng đã có trên hệ thống và xóa bài đăng.</w:t>
      </w:r>
    </w:p>
    <w:p w14:paraId="6BBE8DAF" w14:textId="77777777" w:rsidR="002078B2" w:rsidRDefault="002078B2" w:rsidP="002078B2">
      <w:r>
        <w:t>User có thể xóa các bài đăng, chỉnh sửa các thông tin các bài đăng mà mình đã đăng, báo cáo bài đăng, thêm bài đăng và xem các bài đăng trên hệ thống.</w:t>
      </w:r>
    </w:p>
    <w:p w14:paraId="084E6E49" w14:textId="77777777" w:rsidR="002078B2" w:rsidRDefault="002078B2" w:rsidP="002078B2">
      <w:r>
        <w:t xml:space="preserve">Guest chỉ có thể xem các bài đăng và xem chi tiết một bài đăng cụ thể. </w:t>
      </w:r>
    </w:p>
    <w:p w14:paraId="43E995CD" w14:textId="77777777" w:rsidR="002078B2" w:rsidRDefault="002078B2" w:rsidP="002078B2">
      <w:pPr>
        <w:pStyle w:val="Heading3"/>
      </w:pPr>
      <w:bookmarkStart w:id="53" w:name="_heading=h.2bn6wsx" w:colFirst="0" w:colLast="0"/>
      <w:bookmarkEnd w:id="53"/>
      <w:r>
        <w:lastRenderedPageBreak/>
        <w:t xml:space="preserve">Biểu đồ usecase </w:t>
      </w:r>
      <w:r w:rsidRPr="002078B2">
        <w:t>phân</w:t>
      </w:r>
      <w:r>
        <w:t xml:space="preserve"> rã quản lý người dùng</w:t>
      </w:r>
    </w:p>
    <w:p w14:paraId="7324A48C" w14:textId="77777777" w:rsidR="002078B2" w:rsidRDefault="002078B2" w:rsidP="002078B2">
      <w:pPr>
        <w:keepNext/>
      </w:pPr>
      <w:commentRangeStart w:id="54"/>
      <w:commentRangeStart w:id="55"/>
      <w:r>
        <w:rPr>
          <w:noProof/>
        </w:rPr>
        <w:drawing>
          <wp:inline distT="0" distB="0" distL="0" distR="0" wp14:anchorId="575D05BB" wp14:editId="26B1BE90">
            <wp:extent cx="5567680" cy="3373755"/>
            <wp:effectExtent l="0" t="0" r="0" b="0"/>
            <wp:docPr id="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567680" cy="3373755"/>
                    </a:xfrm>
                    <a:prstGeom prst="rect">
                      <a:avLst/>
                    </a:prstGeom>
                    <a:ln/>
                  </pic:spPr>
                </pic:pic>
              </a:graphicData>
            </a:graphic>
          </wp:inline>
        </w:drawing>
      </w:r>
      <w:commentRangeEnd w:id="54"/>
      <w:r w:rsidR="00610525">
        <w:rPr>
          <w:rStyle w:val="CommentReference"/>
        </w:rPr>
        <w:commentReference w:id="54"/>
      </w:r>
      <w:commentRangeEnd w:id="55"/>
      <w:r w:rsidR="00210930">
        <w:rPr>
          <w:rStyle w:val="CommentReference"/>
        </w:rPr>
        <w:commentReference w:id="55"/>
      </w:r>
    </w:p>
    <w:p w14:paraId="5FC98F36" w14:textId="77777777" w:rsidR="002078B2" w:rsidRDefault="002078B2" w:rsidP="002078B2">
      <w:pPr>
        <w:keepNext/>
        <w:pBdr>
          <w:top w:val="nil"/>
          <w:left w:val="nil"/>
          <w:bottom w:val="nil"/>
          <w:right w:val="nil"/>
          <w:between w:val="nil"/>
        </w:pBdr>
        <w:jc w:val="center"/>
        <w:rPr>
          <w:color w:val="000000"/>
        </w:rPr>
      </w:pPr>
      <w:bookmarkStart w:id="56" w:name="_heading=h.qsh70q" w:colFirst="0" w:colLast="0"/>
      <w:bookmarkEnd w:id="56"/>
      <w:r>
        <w:rPr>
          <w:color w:val="000000"/>
        </w:rPr>
        <w:t>Hình 3: Phân rã use case quản lý người dùng</w:t>
      </w:r>
    </w:p>
    <w:p w14:paraId="5287EA4D" w14:textId="77777777" w:rsidR="002078B2" w:rsidRDefault="002078B2" w:rsidP="002078B2">
      <w:r>
        <w:t>Admin có thể xóa người dùng hoặc chặn người dùng. Khi người dùng bị chặn sẽ không thể thêm bài đăng được.</w:t>
      </w:r>
    </w:p>
    <w:p w14:paraId="43346417" w14:textId="77777777" w:rsidR="002078B2" w:rsidRDefault="002078B2" w:rsidP="002078B2">
      <w:pPr>
        <w:pStyle w:val="Heading3"/>
      </w:pPr>
      <w:bookmarkStart w:id="57" w:name="_heading=h.3as4poj" w:colFirst="0" w:colLast="0"/>
      <w:bookmarkEnd w:id="57"/>
      <w:r>
        <w:lastRenderedPageBreak/>
        <w:t xml:space="preserve">Biểu đồ </w:t>
      </w:r>
      <w:r w:rsidRPr="002078B2">
        <w:t>usecase</w:t>
      </w:r>
      <w:r>
        <w:t xml:space="preserve"> phân rã thanh toán phí bài đăng</w:t>
      </w:r>
    </w:p>
    <w:p w14:paraId="4BF09135" w14:textId="77777777" w:rsidR="002078B2" w:rsidRDefault="002078B2" w:rsidP="002078B2">
      <w:pPr>
        <w:keepNext/>
      </w:pPr>
      <w:r>
        <w:rPr>
          <w:noProof/>
        </w:rPr>
        <w:drawing>
          <wp:inline distT="0" distB="0" distL="0" distR="0" wp14:anchorId="0BE855CF" wp14:editId="6B30A237">
            <wp:extent cx="5573395" cy="3380105"/>
            <wp:effectExtent l="0" t="0" r="0" b="0"/>
            <wp:docPr id="148"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32.png" descr="Diagram&#10;&#10;Description automatically generated"/>
                    <pic:cNvPicPr preferRelativeResize="0"/>
                  </pic:nvPicPr>
                  <pic:blipFill>
                    <a:blip r:embed="rId17"/>
                    <a:srcRect/>
                    <a:stretch>
                      <a:fillRect/>
                    </a:stretch>
                  </pic:blipFill>
                  <pic:spPr>
                    <a:xfrm>
                      <a:off x="0" y="0"/>
                      <a:ext cx="5573395" cy="3380105"/>
                    </a:xfrm>
                    <a:prstGeom prst="rect">
                      <a:avLst/>
                    </a:prstGeom>
                    <a:ln/>
                  </pic:spPr>
                </pic:pic>
              </a:graphicData>
            </a:graphic>
          </wp:inline>
        </w:drawing>
      </w:r>
    </w:p>
    <w:p w14:paraId="66FF89B3" w14:textId="77777777" w:rsidR="002078B2" w:rsidRDefault="002078B2" w:rsidP="002078B2">
      <w:pPr>
        <w:keepNext/>
        <w:pBdr>
          <w:top w:val="nil"/>
          <w:left w:val="nil"/>
          <w:bottom w:val="nil"/>
          <w:right w:val="nil"/>
          <w:between w:val="nil"/>
        </w:pBdr>
        <w:jc w:val="center"/>
        <w:rPr>
          <w:color w:val="000000"/>
        </w:rPr>
      </w:pPr>
      <w:bookmarkStart w:id="58" w:name="_heading=h.1pxezwc" w:colFirst="0" w:colLast="0"/>
      <w:bookmarkEnd w:id="58"/>
      <w:r>
        <w:rPr>
          <w:color w:val="000000"/>
        </w:rPr>
        <w:t>Hình 4: Phân rã use case thanh toán phí bài đăng</w:t>
      </w:r>
    </w:p>
    <w:p w14:paraId="745283FF" w14:textId="77777777" w:rsidR="002078B2" w:rsidRDefault="002078B2" w:rsidP="002078B2">
      <w:r>
        <w:t>User sau khi đăng bài có thể thực hiện thanh toán phí đăng bài qua Momo hoặc Zalopay.</w:t>
      </w:r>
    </w:p>
    <w:p w14:paraId="1C9EC407" w14:textId="77777777" w:rsidR="002078B2" w:rsidRDefault="002078B2" w:rsidP="002078B2">
      <w:pPr>
        <w:pStyle w:val="Heading3"/>
      </w:pPr>
      <w:bookmarkStart w:id="59" w:name="_heading=h.49x2ik5" w:colFirst="0" w:colLast="0"/>
      <w:bookmarkEnd w:id="59"/>
      <w:r>
        <w:lastRenderedPageBreak/>
        <w:t xml:space="preserve">Biểu đồ </w:t>
      </w:r>
      <w:r w:rsidRPr="002078B2">
        <w:t>usecase</w:t>
      </w:r>
      <w:r>
        <w:t xml:space="preserve"> phân rã tìm kiếm bài đăng</w:t>
      </w:r>
    </w:p>
    <w:p w14:paraId="11D2F3B9" w14:textId="77777777" w:rsidR="002078B2" w:rsidRDefault="002078B2" w:rsidP="002078B2">
      <w:pPr>
        <w:keepNext/>
      </w:pPr>
      <w:r>
        <w:rPr>
          <w:noProof/>
        </w:rPr>
        <w:drawing>
          <wp:inline distT="0" distB="0" distL="0" distR="0" wp14:anchorId="43CC04C7" wp14:editId="04E0163F">
            <wp:extent cx="5572125" cy="4314825"/>
            <wp:effectExtent l="0" t="0" r="0" b="0"/>
            <wp:docPr id="147"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28.png" descr="Diagram&#10;&#10;Description automatically generated"/>
                    <pic:cNvPicPr preferRelativeResize="0"/>
                  </pic:nvPicPr>
                  <pic:blipFill>
                    <a:blip r:embed="rId18"/>
                    <a:srcRect/>
                    <a:stretch>
                      <a:fillRect/>
                    </a:stretch>
                  </pic:blipFill>
                  <pic:spPr>
                    <a:xfrm>
                      <a:off x="0" y="0"/>
                      <a:ext cx="5572125" cy="4314825"/>
                    </a:xfrm>
                    <a:prstGeom prst="rect">
                      <a:avLst/>
                    </a:prstGeom>
                    <a:ln/>
                  </pic:spPr>
                </pic:pic>
              </a:graphicData>
            </a:graphic>
          </wp:inline>
        </w:drawing>
      </w:r>
    </w:p>
    <w:p w14:paraId="64DCB601" w14:textId="77777777" w:rsidR="002078B2" w:rsidRDefault="002078B2" w:rsidP="002078B2">
      <w:pPr>
        <w:keepNext/>
        <w:pBdr>
          <w:top w:val="nil"/>
          <w:left w:val="nil"/>
          <w:bottom w:val="nil"/>
          <w:right w:val="nil"/>
          <w:between w:val="nil"/>
        </w:pBdr>
        <w:jc w:val="center"/>
        <w:rPr>
          <w:color w:val="000000"/>
        </w:rPr>
      </w:pPr>
      <w:bookmarkStart w:id="60" w:name="_heading=h.2p2csry" w:colFirst="0" w:colLast="0"/>
      <w:bookmarkEnd w:id="60"/>
      <w:r>
        <w:rPr>
          <w:color w:val="000000"/>
        </w:rPr>
        <w:t>Hình 5: Phân rã use case tìm kiếm bài đăng</w:t>
      </w:r>
    </w:p>
    <w:p w14:paraId="023F2E3E" w14:textId="77777777" w:rsidR="002078B2" w:rsidRDefault="002078B2" w:rsidP="002078B2">
      <w:r>
        <w:t>Cả ba tác nhân chính của hệ thống đều có thể tìm kiếm bài đăng theo tiêu đề bài đăng, tìm kiếm bài đăng theo tên người đăng hoặc theo tên đăng nhập của người đăng.</w:t>
      </w:r>
    </w:p>
    <w:p w14:paraId="4CDDA6E3" w14:textId="77777777" w:rsidR="002078B2" w:rsidRDefault="002078B2" w:rsidP="002078B2">
      <w:pPr>
        <w:pStyle w:val="Heading3"/>
      </w:pPr>
      <w:bookmarkStart w:id="61" w:name="_heading=h.147n2zr" w:colFirst="0" w:colLast="0"/>
      <w:bookmarkEnd w:id="61"/>
      <w:r>
        <w:lastRenderedPageBreak/>
        <w:t xml:space="preserve">Biểu đồ </w:t>
      </w:r>
      <w:r w:rsidRPr="002078B2">
        <w:t>usecase</w:t>
      </w:r>
      <w:r>
        <w:t xml:space="preserve"> phân rã Quản lý liên hệ</w:t>
      </w:r>
    </w:p>
    <w:p w14:paraId="6E582C4E" w14:textId="77777777" w:rsidR="002078B2" w:rsidRDefault="002078B2" w:rsidP="002078B2">
      <w:pPr>
        <w:keepNext/>
      </w:pPr>
      <w:r>
        <w:rPr>
          <w:noProof/>
        </w:rPr>
        <w:drawing>
          <wp:inline distT="0" distB="0" distL="0" distR="0" wp14:anchorId="23C21B19" wp14:editId="68964800">
            <wp:extent cx="5573395" cy="3055620"/>
            <wp:effectExtent l="0" t="0" r="0" b="0"/>
            <wp:docPr id="151"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7.png" descr="Diagram&#10;&#10;Description automatically generated"/>
                    <pic:cNvPicPr preferRelativeResize="0"/>
                  </pic:nvPicPr>
                  <pic:blipFill>
                    <a:blip r:embed="rId19"/>
                    <a:srcRect/>
                    <a:stretch>
                      <a:fillRect/>
                    </a:stretch>
                  </pic:blipFill>
                  <pic:spPr>
                    <a:xfrm>
                      <a:off x="0" y="0"/>
                      <a:ext cx="5573395" cy="3055620"/>
                    </a:xfrm>
                    <a:prstGeom prst="rect">
                      <a:avLst/>
                    </a:prstGeom>
                    <a:ln/>
                  </pic:spPr>
                </pic:pic>
              </a:graphicData>
            </a:graphic>
          </wp:inline>
        </w:drawing>
      </w:r>
    </w:p>
    <w:p w14:paraId="47A89503" w14:textId="77777777" w:rsidR="002078B2" w:rsidRDefault="002078B2" w:rsidP="002078B2">
      <w:pPr>
        <w:keepNext/>
        <w:pBdr>
          <w:top w:val="nil"/>
          <w:left w:val="nil"/>
          <w:bottom w:val="nil"/>
          <w:right w:val="nil"/>
          <w:between w:val="nil"/>
        </w:pBdr>
        <w:jc w:val="center"/>
        <w:rPr>
          <w:color w:val="000000"/>
        </w:rPr>
      </w:pPr>
      <w:bookmarkStart w:id="62" w:name="_heading=h.3o7alnk" w:colFirst="0" w:colLast="0"/>
      <w:bookmarkEnd w:id="62"/>
      <w:r>
        <w:rPr>
          <w:color w:val="000000"/>
        </w:rPr>
        <w:t>Hình 6: Phân rã use case quản lý liên hệ</w:t>
      </w:r>
    </w:p>
    <w:p w14:paraId="2969647D" w14:textId="77777777" w:rsidR="002078B2" w:rsidRDefault="002078B2" w:rsidP="002078B2">
      <w:r>
        <w:t>User có thể liên hệ với chủ sở hữu bài đăng, xem danh sách tin nhắn của mình.</w:t>
      </w:r>
    </w:p>
    <w:p w14:paraId="4B40E56D" w14:textId="77777777" w:rsidR="002078B2" w:rsidRDefault="002078B2" w:rsidP="002078B2">
      <w:pPr>
        <w:pStyle w:val="Heading3"/>
      </w:pPr>
      <w:bookmarkStart w:id="63" w:name="_heading=h.23ckvvd" w:colFirst="0" w:colLast="0"/>
      <w:bookmarkEnd w:id="63"/>
      <w:r>
        <w:lastRenderedPageBreak/>
        <w:t xml:space="preserve">Biểu đồ </w:t>
      </w:r>
      <w:r w:rsidRPr="002078B2">
        <w:t>usecase</w:t>
      </w:r>
      <w:r>
        <w:t xml:space="preserve"> phân rã Quản lý danh sách bài đăng yêu thích (Wishlist)</w:t>
      </w:r>
    </w:p>
    <w:p w14:paraId="13AE7485" w14:textId="77777777" w:rsidR="002078B2" w:rsidRDefault="002078B2" w:rsidP="002078B2">
      <w:pPr>
        <w:keepNext/>
      </w:pPr>
      <w:r>
        <w:rPr>
          <w:noProof/>
        </w:rPr>
        <w:drawing>
          <wp:inline distT="0" distB="0" distL="0" distR="0" wp14:anchorId="6855117F" wp14:editId="228D2BC0">
            <wp:extent cx="5573395" cy="3686810"/>
            <wp:effectExtent l="0" t="0" r="0" b="0"/>
            <wp:docPr id="150"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4.png" descr="Diagram&#10;&#10;Description automatically generated"/>
                    <pic:cNvPicPr preferRelativeResize="0"/>
                  </pic:nvPicPr>
                  <pic:blipFill>
                    <a:blip r:embed="rId20"/>
                    <a:srcRect/>
                    <a:stretch>
                      <a:fillRect/>
                    </a:stretch>
                  </pic:blipFill>
                  <pic:spPr>
                    <a:xfrm>
                      <a:off x="0" y="0"/>
                      <a:ext cx="5573395" cy="3686810"/>
                    </a:xfrm>
                    <a:prstGeom prst="rect">
                      <a:avLst/>
                    </a:prstGeom>
                    <a:ln/>
                  </pic:spPr>
                </pic:pic>
              </a:graphicData>
            </a:graphic>
          </wp:inline>
        </w:drawing>
      </w:r>
    </w:p>
    <w:p w14:paraId="26B8D7B4" w14:textId="77777777" w:rsidR="002078B2" w:rsidRDefault="002078B2" w:rsidP="002078B2">
      <w:pPr>
        <w:keepNext/>
        <w:pBdr>
          <w:top w:val="nil"/>
          <w:left w:val="nil"/>
          <w:bottom w:val="nil"/>
          <w:right w:val="nil"/>
          <w:between w:val="nil"/>
        </w:pBdr>
        <w:jc w:val="center"/>
        <w:rPr>
          <w:color w:val="000000"/>
        </w:rPr>
      </w:pPr>
      <w:bookmarkStart w:id="64" w:name="_heading=h.ihv636" w:colFirst="0" w:colLast="0"/>
      <w:bookmarkEnd w:id="64"/>
      <w:r>
        <w:rPr>
          <w:color w:val="000000"/>
        </w:rPr>
        <w:t>Hình 7: Phân rã use case quản lý danh sách bài đăng yêu thích (Wishlist)</w:t>
      </w:r>
    </w:p>
    <w:p w14:paraId="1C37CF83" w14:textId="77777777" w:rsidR="002078B2" w:rsidRDefault="002078B2" w:rsidP="002078B2">
      <w:r>
        <w:t>User có thể lưu bài đăng vào danh sách yêu thích và xóa các bài đăng đã lưu khỏi danh sách yêu thích.</w:t>
      </w:r>
    </w:p>
    <w:p w14:paraId="24209422" w14:textId="77777777" w:rsidR="002078B2" w:rsidRDefault="002078B2" w:rsidP="002078B2">
      <w:pPr>
        <w:pStyle w:val="Heading3"/>
      </w:pPr>
      <w:bookmarkStart w:id="65" w:name="_heading=h.32hioqz" w:colFirst="0" w:colLast="0"/>
      <w:bookmarkEnd w:id="65"/>
      <w:r>
        <w:lastRenderedPageBreak/>
        <w:t xml:space="preserve">Biểu đồ </w:t>
      </w:r>
      <w:r w:rsidRPr="002078B2">
        <w:t>usecase</w:t>
      </w:r>
      <w:r>
        <w:t xml:space="preserve"> phân rã Quản lý tài khoản</w:t>
      </w:r>
    </w:p>
    <w:p w14:paraId="10DF9108" w14:textId="77777777" w:rsidR="002078B2" w:rsidRDefault="002078B2" w:rsidP="002078B2">
      <w:pPr>
        <w:keepNext/>
      </w:pPr>
      <w:r>
        <w:rPr>
          <w:noProof/>
        </w:rPr>
        <w:drawing>
          <wp:inline distT="0" distB="0" distL="0" distR="0" wp14:anchorId="1CD42CD5" wp14:editId="12C8B72E">
            <wp:extent cx="5573395" cy="3235325"/>
            <wp:effectExtent l="0" t="0" r="0" b="0"/>
            <wp:docPr id="15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40.png" descr="Diagram&#10;&#10;Description automatically generated"/>
                    <pic:cNvPicPr preferRelativeResize="0"/>
                  </pic:nvPicPr>
                  <pic:blipFill>
                    <a:blip r:embed="rId21"/>
                    <a:srcRect/>
                    <a:stretch>
                      <a:fillRect/>
                    </a:stretch>
                  </pic:blipFill>
                  <pic:spPr>
                    <a:xfrm>
                      <a:off x="0" y="0"/>
                      <a:ext cx="5573395" cy="3235325"/>
                    </a:xfrm>
                    <a:prstGeom prst="rect">
                      <a:avLst/>
                    </a:prstGeom>
                    <a:ln/>
                  </pic:spPr>
                </pic:pic>
              </a:graphicData>
            </a:graphic>
          </wp:inline>
        </w:drawing>
      </w:r>
    </w:p>
    <w:p w14:paraId="6BCB879E" w14:textId="77777777" w:rsidR="002078B2" w:rsidRDefault="002078B2" w:rsidP="002078B2">
      <w:pPr>
        <w:keepNext/>
        <w:pBdr>
          <w:top w:val="nil"/>
          <w:left w:val="nil"/>
          <w:bottom w:val="nil"/>
          <w:right w:val="nil"/>
          <w:between w:val="nil"/>
        </w:pBdr>
        <w:jc w:val="center"/>
        <w:rPr>
          <w:color w:val="000000"/>
        </w:rPr>
      </w:pPr>
      <w:bookmarkStart w:id="66" w:name="_heading=h.1hmsyys" w:colFirst="0" w:colLast="0"/>
      <w:bookmarkEnd w:id="66"/>
      <w:r>
        <w:rPr>
          <w:color w:val="000000"/>
        </w:rPr>
        <w:t>Hình 8: Phân rã use case quản lý tài khoản</w:t>
      </w:r>
    </w:p>
    <w:p w14:paraId="7A1E9C93" w14:textId="77777777" w:rsidR="002078B2" w:rsidRDefault="002078B2" w:rsidP="002078B2">
      <w:pPr>
        <w:pStyle w:val="Heading3"/>
      </w:pPr>
      <w:bookmarkStart w:id="67" w:name="_heading=h.41mghml" w:colFirst="0" w:colLast="0"/>
      <w:bookmarkEnd w:id="67"/>
      <w:r>
        <w:t xml:space="preserve">Quy </w:t>
      </w:r>
      <w:r w:rsidRPr="002078B2">
        <w:t>trình</w:t>
      </w:r>
      <w:r>
        <w:t xml:space="preserve"> nghiệp vụ</w:t>
      </w:r>
    </w:p>
    <w:p w14:paraId="0369AE10" w14:textId="77777777" w:rsidR="002078B2" w:rsidRDefault="002078B2" w:rsidP="002078B2">
      <w:pPr>
        <w:pStyle w:val="Heading4"/>
      </w:pPr>
      <w:bookmarkStart w:id="68" w:name="_heading=h.2grqrue" w:colFirst="0" w:colLast="0"/>
      <w:bookmarkEnd w:id="68"/>
      <w:r>
        <w:t xml:space="preserve">Quy </w:t>
      </w:r>
      <w:r w:rsidRPr="002078B2">
        <w:t>trình</w:t>
      </w:r>
      <w:r>
        <w:t xml:space="preserve"> thêm bài đăng mới </w:t>
      </w:r>
    </w:p>
    <w:p w14:paraId="08475CA1" w14:textId="77777777" w:rsidR="002078B2" w:rsidRDefault="002078B2" w:rsidP="002078B2">
      <w:pPr>
        <w:keepNext/>
        <w:pBdr>
          <w:top w:val="nil"/>
          <w:left w:val="nil"/>
          <w:bottom w:val="nil"/>
          <w:right w:val="nil"/>
          <w:between w:val="nil"/>
        </w:pBdr>
        <w:jc w:val="center"/>
        <w:rPr>
          <w:color w:val="000000"/>
        </w:rPr>
      </w:pPr>
      <w:bookmarkStart w:id="69" w:name="_heading=h.vx1227" w:colFirst="0" w:colLast="0"/>
      <w:bookmarkEnd w:id="69"/>
      <w:r>
        <w:rPr>
          <w:color w:val="000000"/>
        </w:rPr>
        <w:t xml:space="preserve">Bảng </w:t>
      </w:r>
      <w:proofErr w:type="gramStart"/>
      <w:r>
        <w:rPr>
          <w:color w:val="000000"/>
        </w:rPr>
        <w:t>3:Quy</w:t>
      </w:r>
      <w:proofErr w:type="gramEnd"/>
      <w:r>
        <w:rPr>
          <w:color w:val="000000"/>
        </w:rPr>
        <w:t xml:space="preserve"> trình thêm bài đăng mới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52915C23" w14:textId="77777777" w:rsidTr="00C36136">
        <w:tc>
          <w:tcPr>
            <w:tcW w:w="2515" w:type="dxa"/>
          </w:tcPr>
          <w:p w14:paraId="34B94489" w14:textId="77777777" w:rsidR="002078B2" w:rsidRDefault="002078B2" w:rsidP="00C36136"/>
        </w:tc>
        <w:tc>
          <w:tcPr>
            <w:tcW w:w="6256" w:type="dxa"/>
          </w:tcPr>
          <w:p w14:paraId="42871083" w14:textId="77777777" w:rsidR="002078B2" w:rsidRDefault="002078B2" w:rsidP="00C36136">
            <w:r>
              <w:t xml:space="preserve">Thêm bài đăng mới </w:t>
            </w:r>
          </w:p>
        </w:tc>
      </w:tr>
      <w:tr w:rsidR="002078B2" w14:paraId="291581F8" w14:textId="77777777" w:rsidTr="00C36136">
        <w:tc>
          <w:tcPr>
            <w:tcW w:w="2515" w:type="dxa"/>
          </w:tcPr>
          <w:p w14:paraId="2D888FCB" w14:textId="77777777" w:rsidR="002078B2" w:rsidRDefault="002078B2" w:rsidP="00C36136">
            <w:pPr>
              <w:spacing w:before="0" w:after="0" w:line="240" w:lineRule="auto"/>
              <w:rPr>
                <w:b/>
              </w:rPr>
            </w:pPr>
            <w:r>
              <w:rPr>
                <w:b/>
              </w:rPr>
              <w:t>Mục đích quy trình</w:t>
            </w:r>
          </w:p>
        </w:tc>
        <w:tc>
          <w:tcPr>
            <w:tcW w:w="6256" w:type="dxa"/>
          </w:tcPr>
          <w:p w14:paraId="6B0139DB" w14:textId="77777777" w:rsidR="002078B2" w:rsidRDefault="002078B2" w:rsidP="00C36136">
            <w:r>
              <w:t>Người dùng thêm một bài đăng mới</w:t>
            </w:r>
          </w:p>
        </w:tc>
      </w:tr>
      <w:tr w:rsidR="002078B2" w14:paraId="46CC9252" w14:textId="77777777" w:rsidTr="00C36136">
        <w:tc>
          <w:tcPr>
            <w:tcW w:w="2515" w:type="dxa"/>
          </w:tcPr>
          <w:p w14:paraId="3927C0DD" w14:textId="77777777" w:rsidR="002078B2" w:rsidRDefault="002078B2" w:rsidP="00C36136">
            <w:pPr>
              <w:spacing w:before="0" w:after="0" w:line="240" w:lineRule="auto"/>
              <w:rPr>
                <w:b/>
              </w:rPr>
            </w:pPr>
            <w:r>
              <w:rPr>
                <w:b/>
              </w:rPr>
              <w:t>Phạm vi quy trình</w:t>
            </w:r>
          </w:p>
        </w:tc>
        <w:tc>
          <w:tcPr>
            <w:tcW w:w="6256" w:type="dxa"/>
          </w:tcPr>
          <w:p w14:paraId="451EB9D9" w14:textId="77777777" w:rsidR="002078B2" w:rsidRDefault="002078B2" w:rsidP="00C36136">
            <w:r>
              <w:t>Người dùng sở hữu bài đăng</w:t>
            </w:r>
          </w:p>
        </w:tc>
      </w:tr>
      <w:tr w:rsidR="002078B2" w14:paraId="30F3ED7B" w14:textId="77777777" w:rsidTr="00C36136">
        <w:tc>
          <w:tcPr>
            <w:tcW w:w="2515" w:type="dxa"/>
          </w:tcPr>
          <w:p w14:paraId="3116417C" w14:textId="77777777" w:rsidR="002078B2" w:rsidRDefault="002078B2" w:rsidP="00C36136">
            <w:pPr>
              <w:spacing w:before="0" w:after="0" w:line="240" w:lineRule="auto"/>
              <w:rPr>
                <w:b/>
              </w:rPr>
            </w:pPr>
            <w:r>
              <w:rPr>
                <w:b/>
              </w:rPr>
              <w:t>Đầu vào quy trình</w:t>
            </w:r>
          </w:p>
        </w:tc>
        <w:tc>
          <w:tcPr>
            <w:tcW w:w="6256" w:type="dxa"/>
          </w:tcPr>
          <w:p w14:paraId="3DDB08E4"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16F0DA50"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6A1676A4" w14:textId="77777777" w:rsidTr="00C36136">
        <w:tc>
          <w:tcPr>
            <w:tcW w:w="2515" w:type="dxa"/>
          </w:tcPr>
          <w:p w14:paraId="18EA46ED" w14:textId="77777777" w:rsidR="002078B2" w:rsidRDefault="002078B2" w:rsidP="00C36136">
            <w:pPr>
              <w:rPr>
                <w:b/>
              </w:rPr>
            </w:pPr>
            <w:r>
              <w:rPr>
                <w:b/>
              </w:rPr>
              <w:t>Flow Quy trình</w:t>
            </w:r>
          </w:p>
        </w:tc>
        <w:tc>
          <w:tcPr>
            <w:tcW w:w="6256" w:type="dxa"/>
          </w:tcPr>
          <w:p w14:paraId="6EAFB142"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653035E6"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05909B64" w14:textId="77777777" w:rsidR="002078B2" w:rsidRDefault="002078B2" w:rsidP="002078B2">
            <w:pPr>
              <w:numPr>
                <w:ilvl w:val="0"/>
                <w:numId w:val="13"/>
              </w:numPr>
              <w:pBdr>
                <w:top w:val="nil"/>
                <w:left w:val="nil"/>
                <w:bottom w:val="nil"/>
                <w:right w:val="nil"/>
                <w:between w:val="nil"/>
              </w:pBdr>
              <w:spacing w:before="0" w:after="0"/>
            </w:pPr>
            <w:r>
              <w:t>Người dùng yêu cầu thêm bài đăng mới</w:t>
            </w:r>
          </w:p>
          <w:p w14:paraId="17A5EED9" w14:textId="77777777" w:rsidR="002078B2" w:rsidRDefault="002078B2" w:rsidP="002078B2">
            <w:pPr>
              <w:numPr>
                <w:ilvl w:val="0"/>
                <w:numId w:val="13"/>
              </w:numPr>
              <w:pBdr>
                <w:top w:val="nil"/>
                <w:left w:val="nil"/>
                <w:bottom w:val="nil"/>
                <w:right w:val="nil"/>
                <w:between w:val="nil"/>
              </w:pBdr>
              <w:spacing w:before="0" w:after="0"/>
            </w:pPr>
            <w:r>
              <w:t>Hệ thống hiển thị giao diện thêm mới bài đăng</w:t>
            </w:r>
          </w:p>
          <w:p w14:paraId="53C8B20E"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556397E7" w14:textId="77777777" w:rsidR="002078B2" w:rsidRDefault="002078B2" w:rsidP="002078B2">
            <w:pPr>
              <w:numPr>
                <w:ilvl w:val="0"/>
                <w:numId w:val="13"/>
              </w:numPr>
              <w:pBdr>
                <w:top w:val="nil"/>
                <w:left w:val="nil"/>
                <w:bottom w:val="nil"/>
                <w:right w:val="nil"/>
                <w:between w:val="nil"/>
              </w:pBdr>
              <w:spacing w:before="0" w:after="0"/>
            </w:pPr>
            <w:r>
              <w:lastRenderedPageBreak/>
              <w:t>Người dùng Lưu thông tin bài đăng</w:t>
            </w:r>
          </w:p>
          <w:p w14:paraId="68C76A6F"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54B0548"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1EC0A11E" w14:textId="77777777" w:rsidTr="00C36136">
        <w:tc>
          <w:tcPr>
            <w:tcW w:w="2515" w:type="dxa"/>
          </w:tcPr>
          <w:p w14:paraId="7AD26976" w14:textId="77777777" w:rsidR="002078B2" w:rsidRDefault="002078B2" w:rsidP="00C36136">
            <w:pPr>
              <w:rPr>
                <w:b/>
              </w:rPr>
            </w:pPr>
            <w:r>
              <w:rPr>
                <w:b/>
              </w:rPr>
              <w:lastRenderedPageBreak/>
              <w:t>Đầu ra Quy trình</w:t>
            </w:r>
          </w:p>
        </w:tc>
        <w:tc>
          <w:tcPr>
            <w:tcW w:w="6256" w:type="dxa"/>
          </w:tcPr>
          <w:p w14:paraId="7524C5AE" w14:textId="77777777" w:rsidR="002078B2" w:rsidRDefault="002078B2" w:rsidP="002078B2">
            <w:pPr>
              <w:numPr>
                <w:ilvl w:val="0"/>
                <w:numId w:val="13"/>
              </w:numPr>
              <w:pBdr>
                <w:top w:val="nil"/>
                <w:left w:val="nil"/>
                <w:bottom w:val="nil"/>
                <w:right w:val="nil"/>
                <w:between w:val="nil"/>
              </w:pBdr>
              <w:spacing w:before="60"/>
            </w:pPr>
            <w:r>
              <w:t>Thông báo thêm mới bài đăng thành công cho người dùng</w:t>
            </w:r>
          </w:p>
        </w:tc>
      </w:tr>
      <w:tr w:rsidR="002078B2" w14:paraId="48E9E2A4" w14:textId="77777777" w:rsidTr="00C36136">
        <w:tc>
          <w:tcPr>
            <w:tcW w:w="2515" w:type="dxa"/>
          </w:tcPr>
          <w:p w14:paraId="5EF1CDF1" w14:textId="77777777" w:rsidR="002078B2" w:rsidRDefault="002078B2" w:rsidP="00C36136">
            <w:pPr>
              <w:rPr>
                <w:b/>
              </w:rPr>
            </w:pPr>
            <w:r>
              <w:rPr>
                <w:b/>
              </w:rPr>
              <w:t>Quy trình đặc biệt</w:t>
            </w:r>
          </w:p>
        </w:tc>
        <w:tc>
          <w:tcPr>
            <w:tcW w:w="6256" w:type="dxa"/>
          </w:tcPr>
          <w:p w14:paraId="7D7692C7" w14:textId="77777777" w:rsidR="002078B2" w:rsidRDefault="002078B2" w:rsidP="00C36136">
            <w:r>
              <w:t>Không</w:t>
            </w:r>
          </w:p>
        </w:tc>
      </w:tr>
    </w:tbl>
    <w:p w14:paraId="4FA87B47" w14:textId="77777777" w:rsidR="002078B2" w:rsidRDefault="002078B2" w:rsidP="002078B2">
      <w:r>
        <w:rPr>
          <w:noProof/>
        </w:rPr>
        <w:lastRenderedPageBreak/>
        <w:drawing>
          <wp:inline distT="0" distB="0" distL="0" distR="0" wp14:anchorId="39282459" wp14:editId="54072C7E">
            <wp:extent cx="5567680" cy="6470015"/>
            <wp:effectExtent l="0" t="0" r="0" b="0"/>
            <wp:docPr id="152"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9.png" descr="Diagram&#10;&#10;Description automatically generated"/>
                    <pic:cNvPicPr preferRelativeResize="0"/>
                  </pic:nvPicPr>
                  <pic:blipFill>
                    <a:blip r:embed="rId22"/>
                    <a:srcRect/>
                    <a:stretch>
                      <a:fillRect/>
                    </a:stretch>
                  </pic:blipFill>
                  <pic:spPr>
                    <a:xfrm>
                      <a:off x="0" y="0"/>
                      <a:ext cx="5567680" cy="6470015"/>
                    </a:xfrm>
                    <a:prstGeom prst="rect">
                      <a:avLst/>
                    </a:prstGeom>
                    <a:ln/>
                  </pic:spPr>
                </pic:pic>
              </a:graphicData>
            </a:graphic>
          </wp:inline>
        </w:drawing>
      </w:r>
    </w:p>
    <w:p w14:paraId="0D8E3A7F" w14:textId="77777777" w:rsidR="002078B2" w:rsidRDefault="002078B2" w:rsidP="002078B2">
      <w:pPr>
        <w:keepNext/>
        <w:pBdr>
          <w:top w:val="nil"/>
          <w:left w:val="nil"/>
          <w:bottom w:val="nil"/>
          <w:right w:val="nil"/>
          <w:between w:val="nil"/>
        </w:pBdr>
        <w:jc w:val="center"/>
        <w:rPr>
          <w:color w:val="000000"/>
        </w:rPr>
      </w:pPr>
      <w:bookmarkStart w:id="70" w:name="_heading=h.3fwokq0" w:colFirst="0" w:colLast="0"/>
      <w:bookmarkEnd w:id="70"/>
      <w:r>
        <w:rPr>
          <w:color w:val="000000"/>
        </w:rPr>
        <w:t>Hình 9: Quy trình thêm bài đăng mới</w:t>
      </w:r>
    </w:p>
    <w:p w14:paraId="2466DC9A" w14:textId="77777777" w:rsidR="002078B2" w:rsidRDefault="002078B2" w:rsidP="002078B2">
      <w:pPr>
        <w:pStyle w:val="Heading4"/>
      </w:pPr>
      <w:bookmarkStart w:id="71" w:name="_heading=h.1v1yuxt" w:colFirst="0" w:colLast="0"/>
      <w:bookmarkEnd w:id="71"/>
      <w:r>
        <w:t xml:space="preserve">Quy trình </w:t>
      </w:r>
      <w:r w:rsidRPr="002078B2">
        <w:t>liên</w:t>
      </w:r>
      <w:r>
        <w:t xml:space="preserve"> hệ với người sở hữu bài đăng</w:t>
      </w:r>
    </w:p>
    <w:p w14:paraId="1929B7D8" w14:textId="77777777" w:rsidR="002078B2" w:rsidRDefault="002078B2" w:rsidP="002078B2">
      <w:pPr>
        <w:keepNext/>
        <w:pBdr>
          <w:top w:val="nil"/>
          <w:left w:val="nil"/>
          <w:bottom w:val="nil"/>
          <w:right w:val="nil"/>
          <w:between w:val="nil"/>
        </w:pBdr>
        <w:jc w:val="center"/>
        <w:rPr>
          <w:color w:val="000000"/>
        </w:rPr>
      </w:pPr>
      <w:bookmarkStart w:id="72" w:name="_heading=h.4f1mdlm" w:colFirst="0" w:colLast="0"/>
      <w:bookmarkEnd w:id="72"/>
      <w:r>
        <w:rPr>
          <w:color w:val="000000"/>
        </w:rPr>
        <w:t>Bảng 4: Quy trình liên hệ với người sở hữu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1CC498AD" w14:textId="77777777" w:rsidTr="00C36136">
        <w:tc>
          <w:tcPr>
            <w:tcW w:w="2515" w:type="dxa"/>
          </w:tcPr>
          <w:p w14:paraId="707EA046" w14:textId="77777777" w:rsidR="002078B2" w:rsidRDefault="002078B2" w:rsidP="00C36136"/>
        </w:tc>
        <w:tc>
          <w:tcPr>
            <w:tcW w:w="6256" w:type="dxa"/>
          </w:tcPr>
          <w:p w14:paraId="44D79038" w14:textId="77777777" w:rsidR="002078B2" w:rsidRDefault="002078B2" w:rsidP="00C36136">
            <w:r>
              <w:t xml:space="preserve">Liên hệ với người sở hữu bài đăng </w:t>
            </w:r>
          </w:p>
        </w:tc>
      </w:tr>
      <w:tr w:rsidR="002078B2" w14:paraId="279196E8" w14:textId="77777777" w:rsidTr="00C36136">
        <w:tc>
          <w:tcPr>
            <w:tcW w:w="2515" w:type="dxa"/>
          </w:tcPr>
          <w:p w14:paraId="3D21E0A4" w14:textId="77777777" w:rsidR="002078B2" w:rsidRDefault="002078B2" w:rsidP="00C36136">
            <w:pPr>
              <w:spacing w:before="0" w:after="0" w:line="240" w:lineRule="auto"/>
              <w:rPr>
                <w:b/>
              </w:rPr>
            </w:pPr>
            <w:r>
              <w:rPr>
                <w:b/>
              </w:rPr>
              <w:t>Mục đích quy trình</w:t>
            </w:r>
          </w:p>
        </w:tc>
        <w:tc>
          <w:tcPr>
            <w:tcW w:w="6256" w:type="dxa"/>
          </w:tcPr>
          <w:p w14:paraId="57B3CB78" w14:textId="77777777" w:rsidR="002078B2" w:rsidRDefault="002078B2" w:rsidP="00C36136">
            <w:r>
              <w:t>Người dùng sau khi xem bài đăng muốn liên hệ với người sở hữu bài đăng</w:t>
            </w:r>
          </w:p>
        </w:tc>
      </w:tr>
      <w:tr w:rsidR="002078B2" w14:paraId="504F3075" w14:textId="77777777" w:rsidTr="00C36136">
        <w:tc>
          <w:tcPr>
            <w:tcW w:w="2515" w:type="dxa"/>
          </w:tcPr>
          <w:p w14:paraId="175713BB" w14:textId="77777777" w:rsidR="002078B2" w:rsidRDefault="002078B2" w:rsidP="00C36136">
            <w:pPr>
              <w:spacing w:before="0" w:after="0" w:line="240" w:lineRule="auto"/>
              <w:rPr>
                <w:b/>
              </w:rPr>
            </w:pPr>
            <w:r>
              <w:rPr>
                <w:b/>
              </w:rPr>
              <w:lastRenderedPageBreak/>
              <w:t>Phạm vi quy trình</w:t>
            </w:r>
          </w:p>
        </w:tc>
        <w:tc>
          <w:tcPr>
            <w:tcW w:w="6256" w:type="dxa"/>
          </w:tcPr>
          <w:p w14:paraId="029CB16C" w14:textId="77777777" w:rsidR="002078B2" w:rsidRDefault="002078B2" w:rsidP="00C36136">
            <w:r>
              <w:t>Người dùng sở hữu bài đăng, người dùng xem bài đăng</w:t>
            </w:r>
          </w:p>
        </w:tc>
      </w:tr>
      <w:tr w:rsidR="002078B2" w14:paraId="6FA5E268" w14:textId="77777777" w:rsidTr="00C36136">
        <w:tc>
          <w:tcPr>
            <w:tcW w:w="2515" w:type="dxa"/>
          </w:tcPr>
          <w:p w14:paraId="0902E980" w14:textId="77777777" w:rsidR="002078B2" w:rsidRDefault="002078B2" w:rsidP="00C36136">
            <w:pPr>
              <w:spacing w:before="0" w:after="0" w:line="240" w:lineRule="auto"/>
              <w:rPr>
                <w:b/>
              </w:rPr>
            </w:pPr>
            <w:r>
              <w:rPr>
                <w:b/>
              </w:rPr>
              <w:t>Đầu vào quy trình</w:t>
            </w:r>
          </w:p>
        </w:tc>
        <w:tc>
          <w:tcPr>
            <w:tcW w:w="6256" w:type="dxa"/>
          </w:tcPr>
          <w:p w14:paraId="4FC49AAE"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446EF47B" w14:textId="77777777" w:rsidR="002078B2" w:rsidRDefault="002078B2" w:rsidP="002078B2">
            <w:pPr>
              <w:numPr>
                <w:ilvl w:val="0"/>
                <w:numId w:val="13"/>
              </w:numPr>
              <w:pBdr>
                <w:top w:val="nil"/>
                <w:left w:val="nil"/>
                <w:bottom w:val="nil"/>
                <w:right w:val="nil"/>
                <w:between w:val="nil"/>
              </w:pBdr>
              <w:spacing w:before="0"/>
            </w:pPr>
            <w:r>
              <w:t>Nội dung tin nhắn muốn gửi đến người sở hữu bài đăng</w:t>
            </w:r>
          </w:p>
        </w:tc>
      </w:tr>
      <w:tr w:rsidR="002078B2" w14:paraId="2952EC15" w14:textId="77777777" w:rsidTr="00C36136">
        <w:tc>
          <w:tcPr>
            <w:tcW w:w="2515" w:type="dxa"/>
          </w:tcPr>
          <w:p w14:paraId="49EB93CF" w14:textId="77777777" w:rsidR="002078B2" w:rsidRDefault="002078B2" w:rsidP="00C36136">
            <w:pPr>
              <w:rPr>
                <w:b/>
              </w:rPr>
            </w:pPr>
            <w:r>
              <w:rPr>
                <w:b/>
              </w:rPr>
              <w:t>Flow Quy trình</w:t>
            </w:r>
          </w:p>
        </w:tc>
        <w:tc>
          <w:tcPr>
            <w:tcW w:w="6256" w:type="dxa"/>
          </w:tcPr>
          <w:p w14:paraId="6D9258EB"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226A1EB7"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5C292952" w14:textId="77777777" w:rsidR="002078B2" w:rsidRDefault="002078B2" w:rsidP="002078B2">
            <w:pPr>
              <w:numPr>
                <w:ilvl w:val="0"/>
                <w:numId w:val="13"/>
              </w:numPr>
              <w:pBdr>
                <w:top w:val="nil"/>
                <w:left w:val="nil"/>
                <w:bottom w:val="nil"/>
                <w:right w:val="nil"/>
                <w:between w:val="nil"/>
              </w:pBdr>
              <w:spacing w:before="0" w:after="0"/>
            </w:pPr>
            <w:r>
              <w:t>Người dùng chọn xem chi tiết một bài đăng</w:t>
            </w:r>
          </w:p>
          <w:p w14:paraId="32231CA3" w14:textId="77777777" w:rsidR="002078B2" w:rsidRDefault="002078B2" w:rsidP="002078B2">
            <w:pPr>
              <w:numPr>
                <w:ilvl w:val="0"/>
                <w:numId w:val="13"/>
              </w:numPr>
              <w:pBdr>
                <w:top w:val="nil"/>
                <w:left w:val="nil"/>
                <w:bottom w:val="nil"/>
                <w:right w:val="nil"/>
                <w:between w:val="nil"/>
              </w:pBdr>
              <w:spacing w:before="0" w:after="0"/>
            </w:pPr>
            <w:r>
              <w:t>Người dùng chọn liên hệ với chủ sở hữu</w:t>
            </w:r>
          </w:p>
          <w:p w14:paraId="080E57A2" w14:textId="77777777" w:rsidR="002078B2" w:rsidRDefault="002078B2" w:rsidP="002078B2">
            <w:pPr>
              <w:numPr>
                <w:ilvl w:val="0"/>
                <w:numId w:val="13"/>
              </w:numPr>
              <w:pBdr>
                <w:top w:val="nil"/>
                <w:left w:val="nil"/>
                <w:bottom w:val="nil"/>
                <w:right w:val="nil"/>
                <w:between w:val="nil"/>
              </w:pBdr>
              <w:spacing w:before="0" w:after="0"/>
            </w:pPr>
            <w:r>
              <w:t>Hệ thống hiển thị giao diện đoạn chat giữa hai người và các đoạn chat của người dùng đã tham gia trước đây</w:t>
            </w:r>
          </w:p>
          <w:p w14:paraId="2944A118" w14:textId="77777777" w:rsidR="002078B2" w:rsidRDefault="002078B2" w:rsidP="002078B2">
            <w:pPr>
              <w:numPr>
                <w:ilvl w:val="0"/>
                <w:numId w:val="13"/>
              </w:numPr>
              <w:pBdr>
                <w:top w:val="nil"/>
                <w:left w:val="nil"/>
                <w:bottom w:val="nil"/>
                <w:right w:val="nil"/>
                <w:between w:val="nil"/>
              </w:pBdr>
              <w:spacing w:before="0" w:after="0"/>
            </w:pPr>
            <w:r>
              <w:t>Người dùng nhập vào nội dung tin nhắn</w:t>
            </w:r>
          </w:p>
          <w:p w14:paraId="48E4D4E2" w14:textId="77777777" w:rsidR="002078B2" w:rsidRDefault="002078B2" w:rsidP="002078B2">
            <w:pPr>
              <w:numPr>
                <w:ilvl w:val="0"/>
                <w:numId w:val="13"/>
              </w:numPr>
              <w:pBdr>
                <w:top w:val="nil"/>
                <w:left w:val="nil"/>
                <w:bottom w:val="nil"/>
                <w:right w:val="nil"/>
                <w:between w:val="nil"/>
              </w:pBdr>
              <w:spacing w:before="0" w:after="0"/>
            </w:pPr>
            <w:r>
              <w:t>Người dùng ấn nút gửi hoặc ấn enter trên bàn phím</w:t>
            </w:r>
          </w:p>
          <w:p w14:paraId="0DC7C0AA" w14:textId="77777777" w:rsidR="002078B2" w:rsidRDefault="002078B2" w:rsidP="002078B2">
            <w:pPr>
              <w:numPr>
                <w:ilvl w:val="0"/>
                <w:numId w:val="13"/>
              </w:numPr>
              <w:pBdr>
                <w:top w:val="nil"/>
                <w:left w:val="nil"/>
                <w:bottom w:val="nil"/>
                <w:right w:val="nil"/>
                <w:between w:val="nil"/>
              </w:pBdr>
              <w:spacing w:before="0" w:after="0"/>
            </w:pPr>
            <w:r>
              <w:t>Hệ thống kiểm tra tính hợp lệ của tin nhắn</w:t>
            </w:r>
          </w:p>
          <w:p w14:paraId="4336F613" w14:textId="77777777" w:rsidR="002078B2" w:rsidRDefault="002078B2" w:rsidP="002078B2">
            <w:pPr>
              <w:numPr>
                <w:ilvl w:val="0"/>
                <w:numId w:val="13"/>
              </w:numPr>
              <w:pBdr>
                <w:top w:val="nil"/>
                <w:left w:val="nil"/>
                <w:bottom w:val="nil"/>
                <w:right w:val="nil"/>
                <w:between w:val="nil"/>
              </w:pBdr>
              <w:spacing w:before="0" w:after="0"/>
            </w:pPr>
            <w:r>
              <w:t>Hệ thống thực hiện lưu tin nhắn và gửi thống báo cho người sở hữu bài đăng</w:t>
            </w:r>
          </w:p>
          <w:p w14:paraId="2E8B1936" w14:textId="77777777" w:rsidR="002078B2" w:rsidRDefault="002078B2" w:rsidP="002078B2">
            <w:pPr>
              <w:numPr>
                <w:ilvl w:val="0"/>
                <w:numId w:val="13"/>
              </w:numPr>
              <w:pBdr>
                <w:top w:val="nil"/>
                <w:left w:val="nil"/>
                <w:bottom w:val="nil"/>
                <w:right w:val="nil"/>
                <w:between w:val="nil"/>
              </w:pBdr>
              <w:spacing w:before="0"/>
            </w:pPr>
            <w:r>
              <w:t>Hệ thống cập nhật lại giao diện đoạn chat</w:t>
            </w:r>
          </w:p>
        </w:tc>
      </w:tr>
      <w:tr w:rsidR="002078B2" w14:paraId="28B06534" w14:textId="77777777" w:rsidTr="00C36136">
        <w:tc>
          <w:tcPr>
            <w:tcW w:w="2515" w:type="dxa"/>
          </w:tcPr>
          <w:p w14:paraId="6D37B5B2" w14:textId="77777777" w:rsidR="002078B2" w:rsidRDefault="002078B2" w:rsidP="00C36136">
            <w:pPr>
              <w:rPr>
                <w:b/>
              </w:rPr>
            </w:pPr>
            <w:r>
              <w:rPr>
                <w:b/>
              </w:rPr>
              <w:t>Đầu ra Quy trình</w:t>
            </w:r>
          </w:p>
        </w:tc>
        <w:tc>
          <w:tcPr>
            <w:tcW w:w="6256" w:type="dxa"/>
          </w:tcPr>
          <w:p w14:paraId="0D42663A" w14:textId="77777777" w:rsidR="002078B2" w:rsidRDefault="002078B2" w:rsidP="002078B2">
            <w:pPr>
              <w:numPr>
                <w:ilvl w:val="0"/>
                <w:numId w:val="13"/>
              </w:numPr>
              <w:pBdr>
                <w:top w:val="nil"/>
                <w:left w:val="nil"/>
                <w:bottom w:val="nil"/>
                <w:right w:val="nil"/>
                <w:between w:val="nil"/>
              </w:pBdr>
              <w:spacing w:before="60" w:after="0"/>
            </w:pPr>
            <w:r>
              <w:t>Tin nhắn được gửi cho người sở hữu bài đăng thành công và cập nhật lên giao diện đoạn chat</w:t>
            </w:r>
          </w:p>
          <w:p w14:paraId="47587C96" w14:textId="77777777" w:rsidR="002078B2" w:rsidRDefault="002078B2" w:rsidP="002078B2">
            <w:pPr>
              <w:numPr>
                <w:ilvl w:val="0"/>
                <w:numId w:val="13"/>
              </w:numPr>
              <w:pBdr>
                <w:top w:val="nil"/>
                <w:left w:val="nil"/>
                <w:bottom w:val="nil"/>
                <w:right w:val="nil"/>
                <w:between w:val="nil"/>
              </w:pBdr>
              <w:spacing w:before="0"/>
            </w:pPr>
            <w:r>
              <w:t>Có thông báo tin nhắn mới cho người sở hữu bài đăng</w:t>
            </w:r>
          </w:p>
        </w:tc>
      </w:tr>
      <w:tr w:rsidR="002078B2" w14:paraId="2550E271" w14:textId="77777777" w:rsidTr="00C36136">
        <w:tc>
          <w:tcPr>
            <w:tcW w:w="2515" w:type="dxa"/>
          </w:tcPr>
          <w:p w14:paraId="12274626" w14:textId="77777777" w:rsidR="002078B2" w:rsidRDefault="002078B2" w:rsidP="00C36136">
            <w:pPr>
              <w:rPr>
                <w:b/>
              </w:rPr>
            </w:pPr>
            <w:r>
              <w:rPr>
                <w:b/>
              </w:rPr>
              <w:t>Quy trình đặc biệt</w:t>
            </w:r>
          </w:p>
        </w:tc>
        <w:tc>
          <w:tcPr>
            <w:tcW w:w="6256" w:type="dxa"/>
          </w:tcPr>
          <w:p w14:paraId="07BAD382" w14:textId="77777777" w:rsidR="002078B2" w:rsidRDefault="002078B2" w:rsidP="00C36136">
            <w:r>
              <w:t>Không</w:t>
            </w:r>
          </w:p>
        </w:tc>
      </w:tr>
    </w:tbl>
    <w:p w14:paraId="2B0BD614" w14:textId="77777777" w:rsidR="002078B2" w:rsidRDefault="002078B2" w:rsidP="002078B2">
      <w:pPr>
        <w:keepNext/>
      </w:pPr>
      <w:r>
        <w:rPr>
          <w:noProof/>
        </w:rPr>
        <w:lastRenderedPageBreak/>
        <w:drawing>
          <wp:inline distT="0" distB="0" distL="0" distR="0" wp14:anchorId="3242C686" wp14:editId="46C6D9F9">
            <wp:extent cx="5573395" cy="6360160"/>
            <wp:effectExtent l="0" t="0" r="0" b="0"/>
            <wp:docPr id="156"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44.png" descr="Diagram&#10;&#10;Description automatically generated"/>
                    <pic:cNvPicPr preferRelativeResize="0"/>
                  </pic:nvPicPr>
                  <pic:blipFill>
                    <a:blip r:embed="rId23"/>
                    <a:srcRect/>
                    <a:stretch>
                      <a:fillRect/>
                    </a:stretch>
                  </pic:blipFill>
                  <pic:spPr>
                    <a:xfrm>
                      <a:off x="0" y="0"/>
                      <a:ext cx="5573395" cy="6360160"/>
                    </a:xfrm>
                    <a:prstGeom prst="rect">
                      <a:avLst/>
                    </a:prstGeom>
                    <a:ln/>
                  </pic:spPr>
                </pic:pic>
              </a:graphicData>
            </a:graphic>
          </wp:inline>
        </w:drawing>
      </w:r>
    </w:p>
    <w:p w14:paraId="00208C9E" w14:textId="77777777" w:rsidR="002078B2" w:rsidRDefault="002078B2" w:rsidP="002078B2">
      <w:pPr>
        <w:keepNext/>
        <w:pBdr>
          <w:top w:val="nil"/>
          <w:left w:val="nil"/>
          <w:bottom w:val="nil"/>
          <w:right w:val="nil"/>
          <w:between w:val="nil"/>
        </w:pBdr>
        <w:jc w:val="center"/>
        <w:rPr>
          <w:color w:val="000000"/>
        </w:rPr>
      </w:pPr>
      <w:bookmarkStart w:id="73" w:name="_heading=h.2u6wntf" w:colFirst="0" w:colLast="0"/>
      <w:bookmarkEnd w:id="73"/>
      <w:r>
        <w:rPr>
          <w:color w:val="000000"/>
        </w:rPr>
        <w:t>Hình 10: Quy trình liên hệ với người sở hữu bài đăng</w:t>
      </w:r>
    </w:p>
    <w:p w14:paraId="7BBF4A95" w14:textId="77777777" w:rsidR="002078B2" w:rsidRDefault="002078B2" w:rsidP="002078B2">
      <w:pPr>
        <w:pStyle w:val="Heading4"/>
      </w:pPr>
      <w:bookmarkStart w:id="74" w:name="_heading=h.19c6y18" w:colFirst="0" w:colLast="0"/>
      <w:bookmarkEnd w:id="74"/>
      <w:r>
        <w:t xml:space="preserve"> Quy trình </w:t>
      </w:r>
      <w:r w:rsidRPr="002078B2">
        <w:t>chỉnh</w:t>
      </w:r>
      <w:r>
        <w:t xml:space="preserve"> sửa bài đăng</w:t>
      </w:r>
    </w:p>
    <w:p w14:paraId="749D3761" w14:textId="77777777" w:rsidR="002078B2" w:rsidRDefault="002078B2" w:rsidP="002078B2">
      <w:pPr>
        <w:numPr>
          <w:ilvl w:val="0"/>
          <w:numId w:val="13"/>
        </w:numPr>
        <w:pBdr>
          <w:top w:val="nil"/>
          <w:left w:val="nil"/>
          <w:bottom w:val="nil"/>
          <w:right w:val="nil"/>
          <w:between w:val="nil"/>
        </w:pBdr>
      </w:pPr>
      <w:r>
        <w:rPr>
          <w:color w:val="000000"/>
        </w:rPr>
        <w:t>Có hai cách để chỉnh sửa bài đăng: Trong giao diện các bài đã đăng, người dùng có thể lựa chọn chỉnh sửa bài đăng hoặc trong giao diện xem chi tiết bài đăng, người dùng ấn nút chọn chỉnh sửa bài đăng. Ở đây em mô tả nghiệp vụ theo cách số 1</w:t>
      </w:r>
    </w:p>
    <w:p w14:paraId="4E627933" w14:textId="77777777" w:rsidR="002078B2" w:rsidRDefault="002078B2" w:rsidP="002078B2">
      <w:pPr>
        <w:keepNext/>
        <w:pBdr>
          <w:top w:val="nil"/>
          <w:left w:val="nil"/>
          <w:bottom w:val="nil"/>
          <w:right w:val="nil"/>
          <w:between w:val="nil"/>
        </w:pBdr>
        <w:jc w:val="center"/>
        <w:rPr>
          <w:color w:val="000000"/>
        </w:rPr>
      </w:pPr>
      <w:bookmarkStart w:id="75" w:name="_heading=h.3tbugp1" w:colFirst="0" w:colLast="0"/>
      <w:bookmarkEnd w:id="75"/>
      <w:r>
        <w:rPr>
          <w:color w:val="000000"/>
        </w:rPr>
        <w:t>Bảng 5: Quy trình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4A448548" w14:textId="77777777" w:rsidTr="00C36136">
        <w:tc>
          <w:tcPr>
            <w:tcW w:w="2515" w:type="dxa"/>
          </w:tcPr>
          <w:p w14:paraId="32D08833" w14:textId="77777777" w:rsidR="002078B2" w:rsidRDefault="002078B2" w:rsidP="00C36136"/>
        </w:tc>
        <w:tc>
          <w:tcPr>
            <w:tcW w:w="6256" w:type="dxa"/>
          </w:tcPr>
          <w:p w14:paraId="0505CADF" w14:textId="77777777" w:rsidR="002078B2" w:rsidRDefault="002078B2" w:rsidP="00C36136">
            <w:r>
              <w:t>Chỉnh sửa bài đăng</w:t>
            </w:r>
          </w:p>
        </w:tc>
      </w:tr>
      <w:tr w:rsidR="002078B2" w14:paraId="64007304" w14:textId="77777777" w:rsidTr="00C36136">
        <w:tc>
          <w:tcPr>
            <w:tcW w:w="2515" w:type="dxa"/>
          </w:tcPr>
          <w:p w14:paraId="41BA04CE" w14:textId="77777777" w:rsidR="002078B2" w:rsidRDefault="002078B2" w:rsidP="00C36136">
            <w:pPr>
              <w:spacing w:before="0" w:after="0" w:line="240" w:lineRule="auto"/>
              <w:rPr>
                <w:b/>
              </w:rPr>
            </w:pPr>
            <w:r>
              <w:rPr>
                <w:b/>
              </w:rPr>
              <w:lastRenderedPageBreak/>
              <w:t>Mục đích quy trình</w:t>
            </w:r>
          </w:p>
        </w:tc>
        <w:tc>
          <w:tcPr>
            <w:tcW w:w="6256" w:type="dxa"/>
          </w:tcPr>
          <w:p w14:paraId="18573106" w14:textId="77777777" w:rsidR="002078B2" w:rsidRDefault="002078B2" w:rsidP="00C36136">
            <w:r>
              <w:t>Người dùng chỉnh sửa thông tin bài đăng của mình</w:t>
            </w:r>
          </w:p>
        </w:tc>
      </w:tr>
      <w:tr w:rsidR="002078B2" w14:paraId="370A2E57" w14:textId="77777777" w:rsidTr="00C36136">
        <w:tc>
          <w:tcPr>
            <w:tcW w:w="2515" w:type="dxa"/>
          </w:tcPr>
          <w:p w14:paraId="0049575E" w14:textId="77777777" w:rsidR="002078B2" w:rsidRDefault="002078B2" w:rsidP="00C36136">
            <w:pPr>
              <w:spacing w:before="0" w:after="0" w:line="240" w:lineRule="auto"/>
              <w:rPr>
                <w:b/>
              </w:rPr>
            </w:pPr>
            <w:r>
              <w:rPr>
                <w:b/>
              </w:rPr>
              <w:t>Phạm vi quy trình</w:t>
            </w:r>
          </w:p>
        </w:tc>
        <w:tc>
          <w:tcPr>
            <w:tcW w:w="6256" w:type="dxa"/>
          </w:tcPr>
          <w:p w14:paraId="18A96EBE" w14:textId="77777777" w:rsidR="002078B2" w:rsidRDefault="002078B2" w:rsidP="00C36136">
            <w:r>
              <w:t>Người dùng sở hữu bài đăng</w:t>
            </w:r>
          </w:p>
        </w:tc>
      </w:tr>
      <w:tr w:rsidR="002078B2" w14:paraId="3EBB92DA" w14:textId="77777777" w:rsidTr="00C36136">
        <w:tc>
          <w:tcPr>
            <w:tcW w:w="2515" w:type="dxa"/>
          </w:tcPr>
          <w:p w14:paraId="1CA0941C" w14:textId="77777777" w:rsidR="002078B2" w:rsidRDefault="002078B2" w:rsidP="00C36136">
            <w:pPr>
              <w:spacing w:before="0" w:after="0" w:line="240" w:lineRule="auto"/>
              <w:rPr>
                <w:b/>
              </w:rPr>
            </w:pPr>
            <w:r>
              <w:rPr>
                <w:b/>
              </w:rPr>
              <w:t>Đầu vào quy trình</w:t>
            </w:r>
          </w:p>
        </w:tc>
        <w:tc>
          <w:tcPr>
            <w:tcW w:w="6256" w:type="dxa"/>
          </w:tcPr>
          <w:p w14:paraId="575EAD51"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662BF0A3"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2851F955" w14:textId="77777777" w:rsidTr="00C36136">
        <w:tc>
          <w:tcPr>
            <w:tcW w:w="2515" w:type="dxa"/>
          </w:tcPr>
          <w:p w14:paraId="3CFD95C7" w14:textId="77777777" w:rsidR="002078B2" w:rsidRDefault="002078B2" w:rsidP="00C36136">
            <w:pPr>
              <w:rPr>
                <w:b/>
              </w:rPr>
            </w:pPr>
            <w:r>
              <w:rPr>
                <w:b/>
              </w:rPr>
              <w:t>Flow Quy trình</w:t>
            </w:r>
          </w:p>
        </w:tc>
        <w:tc>
          <w:tcPr>
            <w:tcW w:w="6256" w:type="dxa"/>
          </w:tcPr>
          <w:p w14:paraId="6767D24D"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14FBBA1A" w14:textId="77777777" w:rsidR="002078B2" w:rsidRDefault="002078B2" w:rsidP="002078B2">
            <w:pPr>
              <w:numPr>
                <w:ilvl w:val="0"/>
                <w:numId w:val="13"/>
              </w:numPr>
              <w:pBdr>
                <w:top w:val="nil"/>
                <w:left w:val="nil"/>
                <w:bottom w:val="nil"/>
                <w:right w:val="nil"/>
                <w:between w:val="nil"/>
              </w:pBdr>
              <w:spacing w:before="0" w:after="0"/>
            </w:pPr>
            <w:r>
              <w:t>Người dùng chọn Xem danh sách các bài đăng của tôi</w:t>
            </w:r>
          </w:p>
          <w:p w14:paraId="181F4107" w14:textId="77777777" w:rsidR="002078B2" w:rsidRDefault="002078B2" w:rsidP="002078B2">
            <w:pPr>
              <w:numPr>
                <w:ilvl w:val="0"/>
                <w:numId w:val="13"/>
              </w:numPr>
              <w:pBdr>
                <w:top w:val="nil"/>
                <w:left w:val="nil"/>
                <w:bottom w:val="nil"/>
                <w:right w:val="nil"/>
                <w:between w:val="nil"/>
              </w:pBdr>
              <w:spacing w:before="0" w:after="0"/>
            </w:pPr>
            <w:r>
              <w:t>Hệ thống hiển thị danh sách các bài đăng của người dùng</w:t>
            </w:r>
          </w:p>
          <w:p w14:paraId="020E6B42" w14:textId="77777777" w:rsidR="002078B2" w:rsidRDefault="002078B2" w:rsidP="002078B2">
            <w:pPr>
              <w:numPr>
                <w:ilvl w:val="0"/>
                <w:numId w:val="13"/>
              </w:numPr>
              <w:pBdr>
                <w:top w:val="nil"/>
                <w:left w:val="nil"/>
                <w:bottom w:val="nil"/>
                <w:right w:val="nil"/>
                <w:between w:val="nil"/>
              </w:pBdr>
              <w:spacing w:before="0" w:after="0"/>
            </w:pPr>
            <w:r>
              <w:t xml:space="preserve">Người dùng chọn bài đăng cần chỉnh sửa và chọn chỉnh sửa thông tin bài đăng </w:t>
            </w:r>
          </w:p>
          <w:p w14:paraId="7E3581EA" w14:textId="77777777" w:rsidR="002078B2" w:rsidRDefault="002078B2" w:rsidP="002078B2">
            <w:pPr>
              <w:numPr>
                <w:ilvl w:val="0"/>
                <w:numId w:val="13"/>
              </w:numPr>
              <w:pBdr>
                <w:top w:val="nil"/>
                <w:left w:val="nil"/>
                <w:bottom w:val="nil"/>
                <w:right w:val="nil"/>
                <w:between w:val="nil"/>
              </w:pBdr>
              <w:spacing w:before="0" w:after="0"/>
            </w:pPr>
            <w:r>
              <w:t>Hệ thống hiển thị giao diện chỉnh sửa chi tiết bài đăng</w:t>
            </w:r>
          </w:p>
          <w:p w14:paraId="65C5DE07"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72E39239" w14:textId="77777777" w:rsidR="002078B2" w:rsidRDefault="002078B2" w:rsidP="002078B2">
            <w:pPr>
              <w:numPr>
                <w:ilvl w:val="0"/>
                <w:numId w:val="13"/>
              </w:numPr>
              <w:pBdr>
                <w:top w:val="nil"/>
                <w:left w:val="nil"/>
                <w:bottom w:val="nil"/>
                <w:right w:val="nil"/>
                <w:between w:val="nil"/>
              </w:pBdr>
              <w:spacing w:before="0" w:after="0"/>
            </w:pPr>
            <w:r>
              <w:t>Người dùng Lưu thông tin bài đăng</w:t>
            </w:r>
          </w:p>
          <w:p w14:paraId="1F6D9330"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9B4634A"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4D57E9DD" w14:textId="77777777" w:rsidTr="00C36136">
        <w:tc>
          <w:tcPr>
            <w:tcW w:w="2515" w:type="dxa"/>
          </w:tcPr>
          <w:p w14:paraId="6BD6F77C" w14:textId="77777777" w:rsidR="002078B2" w:rsidRDefault="002078B2" w:rsidP="00C36136">
            <w:pPr>
              <w:rPr>
                <w:b/>
              </w:rPr>
            </w:pPr>
            <w:r>
              <w:rPr>
                <w:b/>
              </w:rPr>
              <w:t>Đầu ra Quy trình</w:t>
            </w:r>
          </w:p>
        </w:tc>
        <w:tc>
          <w:tcPr>
            <w:tcW w:w="6256" w:type="dxa"/>
          </w:tcPr>
          <w:p w14:paraId="30E1466F" w14:textId="77777777" w:rsidR="002078B2" w:rsidRDefault="002078B2" w:rsidP="002078B2">
            <w:pPr>
              <w:numPr>
                <w:ilvl w:val="0"/>
                <w:numId w:val="13"/>
              </w:numPr>
              <w:pBdr>
                <w:top w:val="nil"/>
                <w:left w:val="nil"/>
                <w:bottom w:val="nil"/>
                <w:right w:val="nil"/>
                <w:between w:val="nil"/>
              </w:pBdr>
              <w:spacing w:before="60"/>
            </w:pPr>
            <w:r>
              <w:t>Thông báo chỉnh sửa bài đăng thành công cho người dùng</w:t>
            </w:r>
          </w:p>
        </w:tc>
      </w:tr>
      <w:tr w:rsidR="002078B2" w14:paraId="73425D9B" w14:textId="77777777" w:rsidTr="00C36136">
        <w:tc>
          <w:tcPr>
            <w:tcW w:w="2515" w:type="dxa"/>
          </w:tcPr>
          <w:p w14:paraId="40B39F72" w14:textId="77777777" w:rsidR="002078B2" w:rsidRDefault="002078B2" w:rsidP="00C36136">
            <w:pPr>
              <w:rPr>
                <w:b/>
              </w:rPr>
            </w:pPr>
            <w:r>
              <w:rPr>
                <w:b/>
              </w:rPr>
              <w:t>Quy trình đặc biệt</w:t>
            </w:r>
          </w:p>
        </w:tc>
        <w:tc>
          <w:tcPr>
            <w:tcW w:w="6256" w:type="dxa"/>
          </w:tcPr>
          <w:p w14:paraId="45F8C24A" w14:textId="77777777" w:rsidR="002078B2" w:rsidRDefault="002078B2" w:rsidP="00C36136">
            <w:r>
              <w:t>Không</w:t>
            </w:r>
          </w:p>
        </w:tc>
      </w:tr>
    </w:tbl>
    <w:p w14:paraId="540E0383" w14:textId="77777777" w:rsidR="002078B2" w:rsidRDefault="002078B2" w:rsidP="002078B2">
      <w:pPr>
        <w:keepNext/>
      </w:pPr>
      <w:r>
        <w:rPr>
          <w:noProof/>
        </w:rPr>
        <w:lastRenderedPageBreak/>
        <w:drawing>
          <wp:inline distT="0" distB="0" distL="0" distR="0" wp14:anchorId="55A4F062" wp14:editId="33A6D205">
            <wp:extent cx="5573395" cy="6510655"/>
            <wp:effectExtent l="0" t="0" r="0" b="0"/>
            <wp:docPr id="154" name="image4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45.png" descr="Diagram, schematic&#10;&#10;Description automatically generated"/>
                    <pic:cNvPicPr preferRelativeResize="0"/>
                  </pic:nvPicPr>
                  <pic:blipFill>
                    <a:blip r:embed="rId24"/>
                    <a:srcRect/>
                    <a:stretch>
                      <a:fillRect/>
                    </a:stretch>
                  </pic:blipFill>
                  <pic:spPr>
                    <a:xfrm>
                      <a:off x="0" y="0"/>
                      <a:ext cx="5573395" cy="6510655"/>
                    </a:xfrm>
                    <a:prstGeom prst="rect">
                      <a:avLst/>
                    </a:prstGeom>
                    <a:ln/>
                  </pic:spPr>
                </pic:pic>
              </a:graphicData>
            </a:graphic>
          </wp:inline>
        </w:drawing>
      </w:r>
    </w:p>
    <w:p w14:paraId="38A98A56" w14:textId="77777777" w:rsidR="002078B2" w:rsidRDefault="002078B2" w:rsidP="002078B2">
      <w:pPr>
        <w:keepNext/>
        <w:pBdr>
          <w:top w:val="nil"/>
          <w:left w:val="nil"/>
          <w:bottom w:val="nil"/>
          <w:right w:val="nil"/>
          <w:between w:val="nil"/>
        </w:pBdr>
        <w:jc w:val="center"/>
        <w:rPr>
          <w:color w:val="000000"/>
        </w:rPr>
      </w:pPr>
      <w:bookmarkStart w:id="76" w:name="_heading=h.28h4qwu" w:colFirst="0" w:colLast="0"/>
      <w:bookmarkEnd w:id="76"/>
      <w:r>
        <w:rPr>
          <w:color w:val="000000"/>
        </w:rPr>
        <w:t>Hình 11: Quy trình chỉnh sửa bài đăng</w:t>
      </w:r>
    </w:p>
    <w:p w14:paraId="5B2CE599" w14:textId="77777777" w:rsidR="002078B2" w:rsidRDefault="002078B2" w:rsidP="002078B2">
      <w:pPr>
        <w:pStyle w:val="Heading2"/>
      </w:pPr>
      <w:bookmarkStart w:id="77" w:name="_heading=h.nmf14n" w:colFirst="0" w:colLast="0"/>
      <w:bookmarkEnd w:id="77"/>
      <w:r>
        <w:t xml:space="preserve">Đặc tả chức </w:t>
      </w:r>
      <w:r w:rsidRPr="002078B2">
        <w:t>năng</w:t>
      </w:r>
    </w:p>
    <w:p w14:paraId="64710F0C" w14:textId="77777777" w:rsidR="002078B2" w:rsidRDefault="002078B2" w:rsidP="002078B2">
      <w:pPr>
        <w:pStyle w:val="Heading3"/>
      </w:pPr>
      <w:bookmarkStart w:id="78" w:name="_heading=h.37m2jsg" w:colFirst="0" w:colLast="0"/>
      <w:bookmarkEnd w:id="78"/>
      <w:r>
        <w:t>Đặc tả usecase Liên hệ với người đằng bài</w:t>
      </w:r>
    </w:p>
    <w:p w14:paraId="605B31D9" w14:textId="77777777" w:rsidR="002078B2" w:rsidRDefault="002078B2" w:rsidP="002078B2">
      <w:pPr>
        <w:keepNext/>
        <w:pBdr>
          <w:top w:val="nil"/>
          <w:left w:val="nil"/>
          <w:bottom w:val="nil"/>
          <w:right w:val="nil"/>
          <w:between w:val="nil"/>
        </w:pBdr>
        <w:jc w:val="center"/>
        <w:rPr>
          <w:color w:val="000000"/>
        </w:rPr>
      </w:pPr>
      <w:bookmarkStart w:id="79" w:name="_heading=h.1mrcu09" w:colFirst="0" w:colLast="0"/>
      <w:bookmarkEnd w:id="79"/>
      <w:r>
        <w:rPr>
          <w:color w:val="000000"/>
        </w:rPr>
        <w:t>Bảng 6: Đặc tả Usecase Liên hệ với người đăng bài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271"/>
        <w:gridCol w:w="2101"/>
        <w:gridCol w:w="3584"/>
      </w:tblGrid>
      <w:tr w:rsidR="002078B2" w14:paraId="1749B97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440A7" w14:textId="77777777" w:rsidR="002078B2" w:rsidRDefault="002078B2" w:rsidP="00C36136">
            <w:pPr>
              <w:spacing w:before="0" w:after="0" w:line="240" w:lineRule="auto"/>
              <w:jc w:val="left"/>
            </w:pPr>
            <w:r>
              <w:rPr>
                <w:highlight w:val="white"/>
              </w:rPr>
              <w:t>Mã Usecase</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112F2" w14:textId="77777777" w:rsidR="002078B2" w:rsidRDefault="002078B2" w:rsidP="00C36136">
            <w:pPr>
              <w:spacing w:before="0" w:after="0" w:line="240" w:lineRule="auto"/>
              <w:jc w:val="left"/>
            </w:pPr>
            <w:r>
              <w:rPr>
                <w:highlight w:val="white"/>
              </w:rPr>
              <w:t>UC01</w:t>
            </w:r>
          </w:p>
        </w:tc>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0A44E" w14:textId="77777777" w:rsidR="002078B2" w:rsidRDefault="002078B2" w:rsidP="00C36136">
            <w:pPr>
              <w:spacing w:before="0" w:after="0" w:line="240" w:lineRule="auto"/>
              <w:jc w:val="left"/>
            </w:pPr>
            <w:r>
              <w:rPr>
                <w:highlight w:val="white"/>
              </w:rPr>
              <w:t>Tên Usecase</w:t>
            </w:r>
          </w:p>
        </w:tc>
        <w:tc>
          <w:tcPr>
            <w:tcW w:w="3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C2EBB" w14:textId="77777777" w:rsidR="002078B2" w:rsidRDefault="002078B2" w:rsidP="00C36136">
            <w:pPr>
              <w:spacing w:before="0" w:after="0" w:line="240" w:lineRule="auto"/>
              <w:jc w:val="left"/>
            </w:pPr>
            <w:r>
              <w:rPr>
                <w:highlight w:val="white"/>
              </w:rPr>
              <w:t>Liên hệ với người đăng bài</w:t>
            </w:r>
          </w:p>
        </w:tc>
      </w:tr>
      <w:tr w:rsidR="002078B2" w14:paraId="11FD62E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BE11F" w14:textId="77777777" w:rsidR="002078B2" w:rsidRDefault="002078B2" w:rsidP="00C36136">
            <w:pPr>
              <w:spacing w:before="0" w:after="0" w:line="240" w:lineRule="auto"/>
              <w:jc w:val="left"/>
            </w:pPr>
            <w:r>
              <w:rPr>
                <w:highlight w:val="white"/>
              </w:rPr>
              <w:t>Tác nhân hệ thống</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172A" w14:textId="77777777" w:rsidR="002078B2" w:rsidRDefault="002078B2" w:rsidP="00C36136">
            <w:pPr>
              <w:spacing w:before="0" w:after="0" w:line="240" w:lineRule="auto"/>
              <w:jc w:val="left"/>
            </w:pPr>
            <w:r>
              <w:t>User, Guest</w:t>
            </w:r>
          </w:p>
        </w:tc>
      </w:tr>
      <w:tr w:rsidR="002078B2" w14:paraId="11F00674"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71A32" w14:textId="77777777" w:rsidR="002078B2" w:rsidRDefault="002078B2" w:rsidP="00C36136">
            <w:pPr>
              <w:spacing w:before="0" w:after="0" w:line="240" w:lineRule="auto"/>
              <w:jc w:val="left"/>
            </w:pPr>
            <w:r>
              <w:rPr>
                <w:highlight w:val="white"/>
              </w:rPr>
              <w:lastRenderedPageBreak/>
              <w:t>Tiền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BC71" w14:textId="77777777" w:rsidR="002078B2" w:rsidRDefault="002078B2" w:rsidP="00C36136">
            <w:pPr>
              <w:spacing w:before="0" w:after="0" w:line="240" w:lineRule="auto"/>
              <w:jc w:val="left"/>
            </w:pPr>
            <w:r>
              <w:rPr>
                <w:highlight w:val="white"/>
              </w:rPr>
              <w:t>Không</w:t>
            </w:r>
          </w:p>
          <w:p w14:paraId="34FE1172" w14:textId="77777777" w:rsidR="002078B2" w:rsidRDefault="002078B2" w:rsidP="00C36136">
            <w:pPr>
              <w:spacing w:before="0" w:after="0" w:line="240" w:lineRule="auto"/>
              <w:jc w:val="left"/>
            </w:pPr>
          </w:p>
        </w:tc>
      </w:tr>
      <w:tr w:rsidR="002078B2" w14:paraId="59FBB703" w14:textId="77777777" w:rsidTr="00C36136">
        <w:trPr>
          <w:trHeight w:val="134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440EB" w14:textId="77777777" w:rsidR="002078B2" w:rsidRDefault="002078B2" w:rsidP="00C36136">
            <w:pPr>
              <w:spacing w:before="0" w:after="0" w:line="240" w:lineRule="auto"/>
              <w:jc w:val="left"/>
            </w:pPr>
            <w:r>
              <w:rPr>
                <w:highlight w:val="white"/>
              </w:rPr>
              <w:t>Luồng sự kiện chính</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B5ABA"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112"/>
              <w:gridCol w:w="4947"/>
            </w:tblGrid>
            <w:tr w:rsidR="002078B2" w14:paraId="2208FD1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C465DD" w14:textId="77777777" w:rsidR="002078B2" w:rsidRDefault="002078B2" w:rsidP="00C36136">
                  <w:pPr>
                    <w:spacing w:before="0" w:after="0" w:line="240" w:lineRule="auto"/>
                    <w:jc w:val="left"/>
                  </w:pPr>
                  <w:r>
                    <w:rPr>
                      <w:highlight w:val="white"/>
                    </w:rP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84B664" w14:textId="77777777" w:rsidR="002078B2" w:rsidRDefault="002078B2" w:rsidP="00C36136">
                  <w:pPr>
                    <w:spacing w:before="0" w:after="0" w:line="240" w:lineRule="auto"/>
                    <w:jc w:val="left"/>
                  </w:pPr>
                  <w:r>
                    <w:rPr>
                      <w:highlight w:val="white"/>
                    </w:rPr>
                    <w:t>Thực hiện</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55CB68" w14:textId="77777777" w:rsidR="002078B2" w:rsidRDefault="002078B2" w:rsidP="00C36136">
                  <w:pPr>
                    <w:spacing w:before="0" w:after="0" w:line="240" w:lineRule="auto"/>
                    <w:jc w:val="left"/>
                  </w:pPr>
                  <w:r>
                    <w:rPr>
                      <w:highlight w:val="white"/>
                    </w:rPr>
                    <w:t>Hành động</w:t>
                  </w:r>
                </w:p>
                <w:p w14:paraId="14692DA6" w14:textId="77777777" w:rsidR="002078B2" w:rsidRDefault="002078B2" w:rsidP="00C36136">
                  <w:pPr>
                    <w:spacing w:before="0" w:after="0" w:line="240" w:lineRule="auto"/>
                    <w:jc w:val="left"/>
                  </w:pPr>
                </w:p>
              </w:tc>
            </w:tr>
            <w:tr w:rsidR="002078B2" w14:paraId="62D97C6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E32A22" w14:textId="77777777" w:rsidR="002078B2" w:rsidRDefault="002078B2" w:rsidP="00C36136">
                  <w:pPr>
                    <w:spacing w:before="0" w:after="0" w:line="240" w:lineRule="auto"/>
                    <w:jc w:val="left"/>
                  </w:pPr>
                  <w:r>
                    <w:rPr>
                      <w:highlight w:val="white"/>
                    </w:rPr>
                    <w:t>1.1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D44A12" w14:textId="77777777" w:rsidR="002078B2" w:rsidRDefault="002078B2" w:rsidP="00C36136">
                  <w:pPr>
                    <w:spacing w:before="0" w:after="0" w:line="240" w:lineRule="auto"/>
                    <w:jc w:val="left"/>
                  </w:pPr>
                  <w:r>
                    <w:t>User, Guest</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2A67B5" w14:textId="77777777" w:rsidR="002078B2" w:rsidRDefault="002078B2" w:rsidP="00C36136">
                  <w:pPr>
                    <w:spacing w:before="0" w:after="0" w:line="240" w:lineRule="auto"/>
                    <w:jc w:val="left"/>
                  </w:pPr>
                  <w:r>
                    <w:t>Trên trang chủ lựa chọn xem chi tiết một bài đăng</w:t>
                  </w:r>
                </w:p>
              </w:tc>
            </w:tr>
            <w:tr w:rsidR="002078B2" w14:paraId="6CDA91B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8703C4" w14:textId="77777777" w:rsidR="002078B2" w:rsidRDefault="002078B2" w:rsidP="00C36136">
                  <w:pPr>
                    <w:spacing w:before="0" w:after="0" w:line="240" w:lineRule="auto"/>
                    <w:jc w:val="left"/>
                  </w:pPr>
                  <w:r>
                    <w:rPr>
                      <w:highlight w:val="white"/>
                    </w:rPr>
                    <w:t>1.2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84972" w14:textId="77777777" w:rsidR="002078B2" w:rsidRDefault="002078B2" w:rsidP="00C36136">
                  <w:pPr>
                    <w:spacing w:before="0" w:after="0" w:line="240" w:lineRule="auto"/>
                    <w:jc w:val="left"/>
                  </w:pPr>
                  <w:r>
                    <w:rPr>
                      <w:highlight w:val="white"/>
                    </w:rPr>
                    <w:t>Hệ thống</w:t>
                  </w:r>
                </w:p>
                <w:p w14:paraId="3D16930D" w14:textId="77777777" w:rsidR="002078B2" w:rsidRDefault="002078B2" w:rsidP="00C36136">
                  <w:pPr>
                    <w:spacing w:before="0" w:after="0" w:line="240" w:lineRule="auto"/>
                    <w:jc w:val="left"/>
                  </w:pP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141E49" w14:textId="77777777" w:rsidR="002078B2" w:rsidRDefault="002078B2" w:rsidP="00C36136">
                  <w:pPr>
                    <w:spacing w:before="0" w:after="0" w:line="240" w:lineRule="auto"/>
                    <w:jc w:val="left"/>
                  </w:pPr>
                  <w:r>
                    <w:t>Lấy thông tin chi tiết theo bài đăng đã được chọn</w:t>
                  </w:r>
                </w:p>
              </w:tc>
            </w:tr>
            <w:tr w:rsidR="002078B2" w14:paraId="2CA1A1C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14DFFE" w14:textId="77777777" w:rsidR="002078B2" w:rsidRDefault="002078B2" w:rsidP="00C36136">
                  <w:pPr>
                    <w:spacing w:before="0" w:after="0" w:line="240" w:lineRule="auto"/>
                    <w:jc w:val="left"/>
                  </w:pPr>
                  <w:r>
                    <w:rPr>
                      <w:highlight w:val="white"/>
                    </w:rPr>
                    <w:t>1.3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E1C3E6"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254A56" w14:textId="77777777" w:rsidR="002078B2" w:rsidRDefault="002078B2" w:rsidP="00C36136">
                  <w:pPr>
                    <w:spacing w:before="0" w:after="0" w:line="240" w:lineRule="auto"/>
                    <w:jc w:val="left"/>
                  </w:pPr>
                  <w:r>
                    <w:rPr>
                      <w:highlight w:val="white"/>
                    </w:rPr>
                    <w:t xml:space="preserve">Hiển thị chi tiết bài đăng </w:t>
                  </w:r>
                </w:p>
              </w:tc>
            </w:tr>
            <w:tr w:rsidR="002078B2" w14:paraId="6B06EB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C835A5" w14:textId="77777777" w:rsidR="002078B2" w:rsidRDefault="002078B2" w:rsidP="00C36136">
                  <w:pPr>
                    <w:spacing w:before="0" w:after="0" w:line="240" w:lineRule="auto"/>
                    <w:jc w:val="left"/>
                  </w:pPr>
                  <w:r>
                    <w:rPr>
                      <w:highlight w:val="white"/>
                    </w:rPr>
                    <w:t>2.1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ED96D" w14:textId="77777777" w:rsidR="002078B2" w:rsidRDefault="002078B2" w:rsidP="00C36136">
                  <w:pPr>
                    <w:spacing w:before="0" w:after="0" w:line="240" w:lineRule="auto"/>
                    <w:jc w:val="left"/>
                  </w:pPr>
                  <w:r>
                    <w:t xml:space="preserve">User, Guest </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A80650" w14:textId="77777777" w:rsidR="002078B2" w:rsidRDefault="002078B2" w:rsidP="00C36136">
                  <w:pPr>
                    <w:spacing w:before="0" w:after="0" w:line="240" w:lineRule="auto"/>
                    <w:jc w:val="left"/>
                  </w:pPr>
                  <w:r>
                    <w:rPr>
                      <w:highlight w:val="white"/>
                    </w:rPr>
                    <w:t>Ấn vào nút “Liên hệ với chủ sở hữu”</w:t>
                  </w:r>
                </w:p>
              </w:tc>
            </w:tr>
            <w:tr w:rsidR="002078B2" w14:paraId="00D3AD2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771015" w14:textId="77777777" w:rsidR="002078B2" w:rsidRDefault="002078B2" w:rsidP="00C36136">
                  <w:pPr>
                    <w:spacing w:before="0" w:after="0" w:line="240" w:lineRule="auto"/>
                    <w:jc w:val="left"/>
                  </w:pPr>
                  <w:r>
                    <w:rPr>
                      <w:highlight w:val="white"/>
                    </w:rPr>
                    <w:t>2.2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B0A703"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03C61A" w14:textId="77777777" w:rsidR="002078B2" w:rsidRDefault="002078B2" w:rsidP="00C36136">
                  <w:pPr>
                    <w:spacing w:before="0" w:after="0" w:line="240" w:lineRule="auto"/>
                    <w:jc w:val="left"/>
                  </w:pPr>
                  <w:r>
                    <w:rPr>
                      <w:highlight w:val="white"/>
                    </w:rPr>
                    <w:t>Kiểm tra người dùng đã thực hiện đăng nhập hay chưa</w:t>
                  </w:r>
                </w:p>
              </w:tc>
            </w:tr>
            <w:tr w:rsidR="002078B2" w14:paraId="11F343C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A5DB73" w14:textId="77777777" w:rsidR="002078B2" w:rsidRDefault="002078B2" w:rsidP="00C36136">
                  <w:pPr>
                    <w:spacing w:before="0" w:after="0" w:line="240" w:lineRule="auto"/>
                    <w:jc w:val="left"/>
                    <w:rPr>
                      <w:highlight w:val="white"/>
                    </w:rPr>
                  </w:pPr>
                  <w:r>
                    <w:rPr>
                      <w:highlight w:val="white"/>
                    </w:rPr>
                    <w:t>2.3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E0AC6A" w14:textId="77777777" w:rsidR="002078B2" w:rsidRDefault="002078B2" w:rsidP="00C36136">
                  <w:pPr>
                    <w:spacing w:before="0" w:after="0" w:line="240" w:lineRule="auto"/>
                    <w:jc w:val="left"/>
                    <w:rPr>
                      <w:highlight w:val="white"/>
                    </w:rPr>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431115" w14:textId="77777777" w:rsidR="002078B2" w:rsidRDefault="002078B2" w:rsidP="00C36136">
                  <w:pPr>
                    <w:spacing w:before="0" w:after="0" w:line="240" w:lineRule="auto"/>
                    <w:jc w:val="left"/>
                  </w:pPr>
                  <w:r>
                    <w:t>Thực hiện chuyển hướng người dùng đến giao diện chat</w:t>
                  </w:r>
                </w:p>
              </w:tc>
            </w:tr>
            <w:tr w:rsidR="002078B2" w14:paraId="3DBE28E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7BC132" w14:textId="77777777" w:rsidR="002078B2" w:rsidRDefault="002078B2" w:rsidP="00C36136">
                  <w:pPr>
                    <w:spacing w:before="0" w:after="0" w:line="240" w:lineRule="auto"/>
                    <w:jc w:val="left"/>
                  </w:pPr>
                  <w:r>
                    <w:rPr>
                      <w:highlight w:val="white"/>
                    </w:rPr>
                    <w:t>2.4</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F72D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D51CC9" w14:textId="77777777" w:rsidR="002078B2" w:rsidRDefault="002078B2" w:rsidP="00C36136">
                  <w:pPr>
                    <w:spacing w:before="0" w:after="0" w:line="240" w:lineRule="auto"/>
                    <w:jc w:val="left"/>
                  </w:pPr>
                  <w:r>
                    <w:t>Lấy thông tin về cuộc hội thoại giữa người dùng và chủ sở hữu</w:t>
                  </w:r>
                </w:p>
              </w:tc>
            </w:tr>
            <w:tr w:rsidR="002078B2" w14:paraId="18D2583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34169C" w14:textId="77777777" w:rsidR="002078B2" w:rsidRDefault="002078B2" w:rsidP="00C36136">
                  <w:pPr>
                    <w:spacing w:before="0" w:after="0" w:line="240" w:lineRule="auto"/>
                    <w:jc w:val="left"/>
                  </w:pPr>
                  <w:r>
                    <w:rPr>
                      <w:highlight w:val="white"/>
                    </w:rPr>
                    <w:t>2.5</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43FB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1CBED8" w14:textId="77777777" w:rsidR="002078B2" w:rsidRDefault="002078B2" w:rsidP="00C36136">
                  <w:pPr>
                    <w:spacing w:before="0" w:after="0" w:line="240" w:lineRule="auto"/>
                    <w:jc w:val="left"/>
                  </w:pPr>
                  <w:r>
                    <w:t>Lấy thông tin về danh sách các cuộc hội thoại của người dùng</w:t>
                  </w:r>
                </w:p>
              </w:tc>
            </w:tr>
            <w:tr w:rsidR="002078B2" w14:paraId="4D1A5C1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8FC1B3" w14:textId="77777777" w:rsidR="002078B2" w:rsidRDefault="002078B2" w:rsidP="00C36136">
                  <w:pPr>
                    <w:spacing w:before="0" w:after="0" w:line="240" w:lineRule="auto"/>
                    <w:jc w:val="left"/>
                  </w:pPr>
                  <w:r>
                    <w:rPr>
                      <w:highlight w:val="white"/>
                    </w:rPr>
                    <w:t>2.6</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06C9F2"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7DFB32" w14:textId="77777777" w:rsidR="002078B2" w:rsidRDefault="002078B2" w:rsidP="00C36136">
                  <w:pPr>
                    <w:spacing w:before="0" w:after="0" w:line="240" w:lineRule="auto"/>
                    <w:jc w:val="left"/>
                  </w:pPr>
                  <w:r>
                    <w:t>Hiển thị giao diện cuộc hội thoại và danh sách các cuộc hội thoại của người dùng</w:t>
                  </w:r>
                  <w:r>
                    <w:rPr>
                      <w:highlight w:val="white"/>
                    </w:rPr>
                    <w:t> </w:t>
                  </w:r>
                </w:p>
              </w:tc>
            </w:tr>
            <w:tr w:rsidR="002078B2" w14:paraId="61EBDF1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4AED25" w14:textId="77777777" w:rsidR="002078B2" w:rsidRDefault="002078B2" w:rsidP="00C36136">
                  <w:pPr>
                    <w:spacing w:before="0" w:after="0" w:line="240" w:lineRule="auto"/>
                    <w:jc w:val="left"/>
                  </w:pPr>
                  <w:r>
                    <w:rPr>
                      <w:highlight w:val="white"/>
                    </w:rPr>
                    <w:t>3.1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78464F" w14:textId="77777777" w:rsidR="002078B2" w:rsidRDefault="002078B2" w:rsidP="00C36136">
                  <w:pPr>
                    <w:spacing w:before="0" w:after="0" w:line="240" w:lineRule="auto"/>
                    <w:jc w:val="left"/>
                  </w:pPr>
                  <w:r>
                    <w:t>User</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2E2270" w14:textId="77777777" w:rsidR="002078B2" w:rsidRDefault="002078B2" w:rsidP="00C36136">
                  <w:pPr>
                    <w:spacing w:before="0" w:after="0" w:line="240" w:lineRule="auto"/>
                    <w:jc w:val="left"/>
                  </w:pPr>
                  <w:r>
                    <w:rPr>
                      <w:highlight w:val="white"/>
                    </w:rPr>
                    <w:t>Nhập tin nhắn và ấn nút gửi hoặc ấn enter</w:t>
                  </w:r>
                </w:p>
              </w:tc>
            </w:tr>
            <w:tr w:rsidR="002078B2" w14:paraId="3C22732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D9EB8B" w14:textId="77777777" w:rsidR="002078B2" w:rsidRDefault="002078B2" w:rsidP="00C36136">
                  <w:pPr>
                    <w:spacing w:before="0" w:after="0" w:line="240" w:lineRule="auto"/>
                    <w:jc w:val="left"/>
                  </w:pPr>
                  <w:r>
                    <w:rPr>
                      <w:highlight w:val="white"/>
                    </w:rPr>
                    <w:t>3.2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2DFA4E"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E84EC4" w14:textId="77777777" w:rsidR="002078B2" w:rsidRDefault="002078B2" w:rsidP="00C36136">
                  <w:pPr>
                    <w:spacing w:before="0" w:after="0" w:line="240" w:lineRule="auto"/>
                    <w:jc w:val="left"/>
                  </w:pPr>
                  <w:r>
                    <w:rPr>
                      <w:highlight w:val="white"/>
                    </w:rPr>
                    <w:t xml:space="preserve">Kiểm tra tin nhắn của người dùng </w:t>
                  </w:r>
                </w:p>
              </w:tc>
            </w:tr>
            <w:tr w:rsidR="002078B2" w14:paraId="6D3F8E69"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91AC8" w14:textId="77777777" w:rsidR="002078B2" w:rsidRDefault="002078B2" w:rsidP="00C36136">
                  <w:pPr>
                    <w:spacing w:before="0" w:after="0" w:line="240" w:lineRule="auto"/>
                    <w:jc w:val="left"/>
                  </w:pPr>
                  <w:r>
                    <w:rPr>
                      <w:highlight w:val="white"/>
                    </w:rPr>
                    <w:t>3.3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751C2F"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C71363" w14:textId="77777777" w:rsidR="002078B2" w:rsidRDefault="002078B2" w:rsidP="00C36136">
                  <w:pPr>
                    <w:spacing w:before="0" w:after="0" w:line="240" w:lineRule="auto"/>
                    <w:jc w:val="left"/>
                  </w:pPr>
                  <w:r>
                    <w:t>Cập nhật cuộc hội thoại và cập nhật lại giao diện cho người dùng</w:t>
                  </w:r>
                </w:p>
              </w:tc>
            </w:tr>
          </w:tbl>
          <w:p w14:paraId="3A473CFE" w14:textId="77777777" w:rsidR="002078B2" w:rsidRDefault="002078B2" w:rsidP="00C36136">
            <w:pPr>
              <w:spacing w:before="0" w:after="0" w:line="240" w:lineRule="auto"/>
              <w:jc w:val="left"/>
            </w:pPr>
          </w:p>
        </w:tc>
      </w:tr>
      <w:tr w:rsidR="002078B2" w14:paraId="01F71769"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C6A8" w14:textId="77777777" w:rsidR="002078B2" w:rsidRDefault="002078B2" w:rsidP="00C36136">
            <w:pPr>
              <w:spacing w:before="0" w:after="0" w:line="240" w:lineRule="auto"/>
              <w:jc w:val="left"/>
            </w:pPr>
            <w:r>
              <w:rPr>
                <w:highlight w:val="white"/>
              </w:rPr>
              <w:t>Luồng sự kiện thay thế</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9E954"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52"/>
              <w:gridCol w:w="5007"/>
            </w:tblGrid>
            <w:tr w:rsidR="002078B2" w14:paraId="21052BD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D93499" w14:textId="77777777" w:rsidR="002078B2" w:rsidRDefault="002078B2" w:rsidP="00C36136">
                  <w:pPr>
                    <w:spacing w:before="0" w:after="0" w:line="240" w:lineRule="auto"/>
                    <w:jc w:val="left"/>
                  </w:pPr>
                  <w:r>
                    <w:rPr>
                      <w:highlight w:val="white"/>
                    </w:rPr>
                    <w:t>STT</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C3BFCD" w14:textId="77777777" w:rsidR="002078B2" w:rsidRDefault="002078B2" w:rsidP="00C36136">
                  <w:pPr>
                    <w:spacing w:before="0" w:after="0" w:line="240" w:lineRule="auto"/>
                    <w:jc w:val="left"/>
                  </w:pPr>
                  <w:r>
                    <w:rPr>
                      <w:highlight w:val="white"/>
                    </w:rPr>
                    <w:t>Thực hiện</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A1FCBC" w14:textId="77777777" w:rsidR="002078B2" w:rsidRDefault="002078B2" w:rsidP="00C36136">
                  <w:pPr>
                    <w:spacing w:before="0" w:after="0" w:line="240" w:lineRule="auto"/>
                    <w:jc w:val="left"/>
                  </w:pPr>
                  <w:r>
                    <w:rPr>
                      <w:highlight w:val="white"/>
                    </w:rPr>
                    <w:t>Hành động</w:t>
                  </w:r>
                </w:p>
                <w:p w14:paraId="776962EE" w14:textId="77777777" w:rsidR="002078B2" w:rsidRDefault="002078B2" w:rsidP="00C36136">
                  <w:pPr>
                    <w:spacing w:before="0" w:after="0" w:line="240" w:lineRule="auto"/>
                    <w:jc w:val="left"/>
                  </w:pPr>
                </w:p>
              </w:tc>
            </w:tr>
            <w:tr w:rsidR="002078B2" w14:paraId="06FCDC5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708A3C" w14:textId="77777777" w:rsidR="002078B2" w:rsidRDefault="002078B2" w:rsidP="00C36136">
                  <w:pPr>
                    <w:spacing w:before="0" w:after="0" w:line="240" w:lineRule="auto"/>
                    <w:jc w:val="left"/>
                  </w:pPr>
                  <w:r>
                    <w:rPr>
                      <w:highlight w:val="white"/>
                    </w:rPr>
                    <w:t>2.3a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740E8B" w14:textId="77777777" w:rsidR="002078B2" w:rsidRDefault="002078B2" w:rsidP="00C36136">
                  <w:pPr>
                    <w:spacing w:before="0" w:after="0" w:line="240" w:lineRule="auto"/>
                    <w:jc w:val="left"/>
                  </w:pPr>
                  <w:r>
                    <w:rPr>
                      <w:highlight w:val="white"/>
                    </w:rPr>
                    <w:t>Hệ thống</w:t>
                  </w:r>
                </w:p>
                <w:p w14:paraId="655EAFCE" w14:textId="77777777" w:rsidR="002078B2" w:rsidRDefault="002078B2" w:rsidP="00C36136">
                  <w:pPr>
                    <w:spacing w:before="0" w:after="0" w:line="240" w:lineRule="auto"/>
                    <w:jc w:val="left"/>
                  </w:pP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8B4C59" w14:textId="77777777" w:rsidR="002078B2" w:rsidRDefault="002078B2" w:rsidP="00C36136">
                  <w:pPr>
                    <w:spacing w:before="0" w:after="0" w:line="240" w:lineRule="auto"/>
                    <w:jc w:val="left"/>
                  </w:pPr>
                  <w:r>
                    <w:rPr>
                      <w:highlight w:val="white"/>
                    </w:rPr>
                    <w:t>Hiển thị thông báo chức năng cần đăng nhập và cho người dùng xác nhận</w:t>
                  </w:r>
                </w:p>
              </w:tc>
            </w:tr>
            <w:tr w:rsidR="002078B2" w14:paraId="0A2694E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9E69CC" w14:textId="77777777" w:rsidR="002078B2" w:rsidRDefault="002078B2" w:rsidP="00C36136">
                  <w:pPr>
                    <w:spacing w:before="0" w:after="0" w:line="240" w:lineRule="auto"/>
                    <w:jc w:val="left"/>
                  </w:pPr>
                  <w:r>
                    <w:rPr>
                      <w:highlight w:val="white"/>
                    </w:rPr>
                    <w:t>2.4a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4D8FAD" w14:textId="77777777" w:rsidR="002078B2" w:rsidRDefault="002078B2" w:rsidP="00C36136">
                  <w:pPr>
                    <w:spacing w:before="0" w:after="0" w:line="240" w:lineRule="auto"/>
                    <w:jc w:val="left"/>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8DAE27" w14:textId="77777777" w:rsidR="002078B2" w:rsidRDefault="002078B2" w:rsidP="00C36136">
                  <w:pPr>
                    <w:spacing w:before="0" w:after="0" w:line="240" w:lineRule="auto"/>
                    <w:jc w:val="left"/>
                  </w:pPr>
                  <w:r>
                    <w:rPr>
                      <w:highlight w:val="white"/>
                    </w:rPr>
                    <w:t>Chọn xác nhận</w:t>
                  </w:r>
                </w:p>
                <w:p w14:paraId="615EBA86" w14:textId="77777777" w:rsidR="002078B2" w:rsidRDefault="002078B2" w:rsidP="00C36136">
                  <w:pPr>
                    <w:spacing w:before="0" w:after="0" w:line="240" w:lineRule="auto"/>
                    <w:jc w:val="left"/>
                  </w:pPr>
                </w:p>
              </w:tc>
            </w:tr>
            <w:tr w:rsidR="002078B2" w14:paraId="3D7D92A6"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B1CD1" w14:textId="77777777" w:rsidR="002078B2" w:rsidRDefault="002078B2" w:rsidP="00C36136">
                  <w:pPr>
                    <w:spacing w:before="0" w:after="0" w:line="240" w:lineRule="auto"/>
                    <w:jc w:val="left"/>
                  </w:pPr>
                  <w:r>
                    <w:rPr>
                      <w:highlight w:val="white"/>
                    </w:rPr>
                    <w:t>2.5a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FD288F" w14:textId="77777777" w:rsidR="002078B2" w:rsidRDefault="002078B2" w:rsidP="00C36136">
                  <w:pPr>
                    <w:spacing w:before="0" w:after="0" w:line="240" w:lineRule="auto"/>
                    <w:jc w:val="left"/>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09DD5A" w14:textId="77777777" w:rsidR="002078B2" w:rsidRDefault="002078B2" w:rsidP="00C36136">
                  <w:pPr>
                    <w:spacing w:before="0" w:after="0" w:line="240" w:lineRule="auto"/>
                    <w:jc w:val="left"/>
                  </w:pPr>
                  <w:r>
                    <w:rPr>
                      <w:highlight w:val="white"/>
                    </w:rPr>
                    <w:t>Thực hiện chuyển hướng sang giao diện đăng nhập</w:t>
                  </w:r>
                </w:p>
              </w:tc>
            </w:tr>
            <w:tr w:rsidR="002078B2" w14:paraId="78A2F913"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6FB2B0" w14:textId="77777777" w:rsidR="002078B2" w:rsidRDefault="002078B2" w:rsidP="00C36136">
                  <w:pPr>
                    <w:spacing w:before="0" w:after="0" w:line="240" w:lineRule="auto"/>
                    <w:jc w:val="left"/>
                    <w:rPr>
                      <w:highlight w:val="white"/>
                    </w:rPr>
                  </w:pPr>
                  <w:r>
                    <w:rPr>
                      <w:highlight w:val="white"/>
                    </w:rPr>
                    <w:t>2.4b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26CF3E" w14:textId="77777777" w:rsidR="002078B2" w:rsidRDefault="002078B2" w:rsidP="00C36136">
                  <w:pPr>
                    <w:spacing w:before="0" w:after="0" w:line="240" w:lineRule="auto"/>
                    <w:jc w:val="left"/>
                    <w:rPr>
                      <w:highlight w:val="white"/>
                    </w:rPr>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E97E66" w14:textId="77777777" w:rsidR="002078B2" w:rsidRDefault="002078B2" w:rsidP="00C36136">
                  <w:pPr>
                    <w:spacing w:before="0" w:after="0" w:line="240" w:lineRule="auto"/>
                    <w:jc w:val="left"/>
                  </w:pPr>
                  <w:r>
                    <w:rPr>
                      <w:highlight w:val="white"/>
                    </w:rPr>
                    <w:t>Chọn hủy bỏ</w:t>
                  </w:r>
                </w:p>
              </w:tc>
            </w:tr>
            <w:tr w:rsidR="002078B2" w14:paraId="246B2024"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3A4EEE" w14:textId="77777777" w:rsidR="002078B2" w:rsidRDefault="002078B2" w:rsidP="00C36136">
                  <w:pPr>
                    <w:spacing w:before="0" w:after="0" w:line="240" w:lineRule="auto"/>
                    <w:jc w:val="left"/>
                    <w:rPr>
                      <w:highlight w:val="white"/>
                    </w:rPr>
                  </w:pPr>
                  <w:r>
                    <w:rPr>
                      <w:highlight w:val="white"/>
                    </w:rPr>
                    <w:t>2.5b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F2D236"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771B9C" w14:textId="77777777" w:rsidR="002078B2" w:rsidRDefault="002078B2" w:rsidP="00C36136">
                  <w:pPr>
                    <w:spacing w:before="0" w:after="0" w:line="240" w:lineRule="auto"/>
                    <w:jc w:val="left"/>
                    <w:rPr>
                      <w:highlight w:val="white"/>
                    </w:rPr>
                  </w:pPr>
                  <w:r>
                    <w:rPr>
                      <w:highlight w:val="white"/>
                    </w:rPr>
                    <w:t xml:space="preserve">Quay lại giao diện chi tiết bài đăng </w:t>
                  </w:r>
                </w:p>
              </w:tc>
            </w:tr>
            <w:tr w:rsidR="002078B2" w14:paraId="7B752949" w14:textId="77777777" w:rsidTr="00C36136">
              <w:trPr>
                <w:trHeight w:val="413"/>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BCD148" w14:textId="77777777" w:rsidR="002078B2" w:rsidRDefault="002078B2" w:rsidP="00C36136">
                  <w:pPr>
                    <w:spacing w:before="0" w:after="0" w:line="240" w:lineRule="auto"/>
                    <w:jc w:val="left"/>
                    <w:rPr>
                      <w:highlight w:val="white"/>
                    </w:rPr>
                  </w:pPr>
                  <w:r>
                    <w:rPr>
                      <w:highlight w:val="white"/>
                    </w:rPr>
                    <w:t>3.2a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B58695"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8CA48" w14:textId="77777777" w:rsidR="002078B2" w:rsidRDefault="002078B2" w:rsidP="00C36136">
                  <w:pPr>
                    <w:spacing w:before="0" w:after="0" w:line="240" w:lineRule="auto"/>
                    <w:jc w:val="left"/>
                    <w:rPr>
                      <w:highlight w:val="white"/>
                    </w:rPr>
                  </w:pPr>
                  <w:r>
                    <w:rPr>
                      <w:highlight w:val="white"/>
                    </w:rPr>
                    <w:t>Nếu tin nhắn rỗng thì không thực hiện gì tiếp theo</w:t>
                  </w:r>
                </w:p>
              </w:tc>
            </w:tr>
          </w:tbl>
          <w:p w14:paraId="58BDBC8B" w14:textId="77777777" w:rsidR="002078B2" w:rsidRDefault="002078B2" w:rsidP="00C36136">
            <w:pPr>
              <w:spacing w:before="0" w:after="0" w:line="240" w:lineRule="auto"/>
              <w:jc w:val="left"/>
            </w:pPr>
          </w:p>
        </w:tc>
      </w:tr>
      <w:tr w:rsidR="002078B2" w14:paraId="2EA82C6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9D4BB" w14:textId="77777777" w:rsidR="002078B2" w:rsidRDefault="002078B2" w:rsidP="00C36136">
            <w:pPr>
              <w:spacing w:before="0" w:after="0" w:line="240" w:lineRule="auto"/>
              <w:jc w:val="left"/>
            </w:pPr>
            <w:r>
              <w:rPr>
                <w:highlight w:val="white"/>
              </w:rPr>
              <w:t>Hậu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315FA" w14:textId="77777777" w:rsidR="002078B2" w:rsidRDefault="002078B2" w:rsidP="00C36136">
            <w:pPr>
              <w:spacing w:before="0" w:after="0" w:line="240" w:lineRule="auto"/>
              <w:jc w:val="left"/>
            </w:pPr>
            <w:r>
              <w:rPr>
                <w:highlight w:val="white"/>
              </w:rPr>
              <w:t>Không</w:t>
            </w:r>
          </w:p>
          <w:p w14:paraId="301EF4F5" w14:textId="77777777" w:rsidR="002078B2" w:rsidRDefault="002078B2" w:rsidP="00C36136">
            <w:pPr>
              <w:spacing w:before="0" w:after="0" w:line="240" w:lineRule="auto"/>
              <w:jc w:val="left"/>
            </w:pPr>
          </w:p>
        </w:tc>
      </w:tr>
    </w:tbl>
    <w:p w14:paraId="04BB42C2" w14:textId="77777777" w:rsidR="002078B2" w:rsidRDefault="002078B2" w:rsidP="002078B2"/>
    <w:p w14:paraId="1EFCC4D3" w14:textId="77777777" w:rsidR="002078B2" w:rsidRDefault="002078B2" w:rsidP="002078B2"/>
    <w:p w14:paraId="62179CE8" w14:textId="77777777" w:rsidR="002078B2" w:rsidRDefault="002078B2" w:rsidP="002078B2"/>
    <w:p w14:paraId="3EEB4A58" w14:textId="77777777" w:rsidR="002078B2" w:rsidRDefault="002078B2" w:rsidP="002078B2">
      <w:pPr>
        <w:pStyle w:val="Heading3"/>
      </w:pPr>
      <w:bookmarkStart w:id="80" w:name="_heading=h.46r0co2" w:colFirst="0" w:colLast="0"/>
      <w:bookmarkEnd w:id="80"/>
      <w:r>
        <w:t xml:space="preserve">Đặc tả </w:t>
      </w:r>
      <w:r w:rsidRPr="002078B2">
        <w:t>usecase</w:t>
      </w:r>
      <w:r>
        <w:t xml:space="preserve"> Chỉnh sửa bài đăng</w:t>
      </w:r>
    </w:p>
    <w:p w14:paraId="638FF88B" w14:textId="77777777" w:rsidR="002078B2" w:rsidRDefault="002078B2" w:rsidP="002078B2">
      <w:pPr>
        <w:keepNext/>
        <w:pBdr>
          <w:top w:val="nil"/>
          <w:left w:val="nil"/>
          <w:bottom w:val="nil"/>
          <w:right w:val="nil"/>
          <w:between w:val="nil"/>
        </w:pBdr>
        <w:jc w:val="center"/>
        <w:rPr>
          <w:color w:val="000000"/>
        </w:rPr>
      </w:pPr>
      <w:bookmarkStart w:id="81" w:name="_heading=h.2lwamvv" w:colFirst="0" w:colLast="0"/>
      <w:bookmarkEnd w:id="81"/>
      <w:r>
        <w:rPr>
          <w:color w:val="000000"/>
        </w:rPr>
        <w:t>Bảng 7: Đặc tả usecase chỉnh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8"/>
        <w:gridCol w:w="1442"/>
        <w:gridCol w:w="2399"/>
        <w:gridCol w:w="3152"/>
      </w:tblGrid>
      <w:tr w:rsidR="002078B2" w14:paraId="2465758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EDFE3" w14:textId="77777777" w:rsidR="002078B2" w:rsidRDefault="002078B2" w:rsidP="00C36136">
            <w:pPr>
              <w:spacing w:before="0" w:after="0" w:line="240" w:lineRule="auto"/>
              <w:jc w:val="left"/>
            </w:pPr>
            <w:r>
              <w:rPr>
                <w:highlight w:val="white"/>
              </w:rPr>
              <w:t>Mã Usecase</w:t>
            </w:r>
          </w:p>
        </w:tc>
        <w:tc>
          <w:tcPr>
            <w:tcW w:w="14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FD6D0" w14:textId="77777777" w:rsidR="002078B2" w:rsidRDefault="002078B2" w:rsidP="00C36136">
            <w:pPr>
              <w:spacing w:before="0" w:after="0" w:line="240" w:lineRule="auto"/>
              <w:jc w:val="left"/>
            </w:pPr>
            <w:r>
              <w:rPr>
                <w:highlight w:val="white"/>
              </w:rPr>
              <w:t>UC02</w:t>
            </w:r>
          </w:p>
        </w:tc>
        <w:tc>
          <w:tcPr>
            <w:tcW w:w="23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0D11C" w14:textId="77777777" w:rsidR="002078B2" w:rsidRDefault="002078B2" w:rsidP="00C36136">
            <w:pPr>
              <w:spacing w:before="0" w:after="0" w:line="240" w:lineRule="auto"/>
              <w:jc w:val="left"/>
            </w:pPr>
            <w:r>
              <w:rPr>
                <w:highlight w:val="white"/>
              </w:rPr>
              <w:t>Tên Usecase</w:t>
            </w:r>
          </w:p>
        </w:tc>
        <w:tc>
          <w:tcPr>
            <w:tcW w:w="31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2094" w14:textId="77777777" w:rsidR="002078B2" w:rsidRDefault="002078B2" w:rsidP="00C36136">
            <w:pPr>
              <w:spacing w:before="0" w:after="0" w:line="240" w:lineRule="auto"/>
              <w:jc w:val="left"/>
            </w:pPr>
            <w:r>
              <w:rPr>
                <w:highlight w:val="white"/>
              </w:rPr>
              <w:t>Chỉnh sửa bài đăng</w:t>
            </w:r>
          </w:p>
        </w:tc>
      </w:tr>
      <w:tr w:rsidR="002078B2" w14:paraId="46738E5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B8D5F" w14:textId="77777777" w:rsidR="002078B2" w:rsidRDefault="002078B2" w:rsidP="00C36136">
            <w:pPr>
              <w:spacing w:before="0" w:after="0" w:line="240" w:lineRule="auto"/>
              <w:jc w:val="left"/>
            </w:pPr>
            <w:r>
              <w:rPr>
                <w:highlight w:val="white"/>
              </w:rPr>
              <w:t>Tác nhân hệ thống</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B511C" w14:textId="77777777" w:rsidR="002078B2" w:rsidRDefault="002078B2" w:rsidP="00C36136">
            <w:pPr>
              <w:spacing w:before="0" w:after="0" w:line="240" w:lineRule="auto"/>
              <w:jc w:val="left"/>
            </w:pPr>
            <w:r>
              <w:t>User</w:t>
            </w:r>
          </w:p>
        </w:tc>
      </w:tr>
      <w:tr w:rsidR="002078B2" w14:paraId="653A134F"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974E7" w14:textId="77777777" w:rsidR="002078B2" w:rsidRDefault="002078B2" w:rsidP="00C36136">
            <w:pPr>
              <w:spacing w:before="0" w:after="0" w:line="240" w:lineRule="auto"/>
              <w:jc w:val="left"/>
            </w:pPr>
            <w:r>
              <w:rPr>
                <w:highlight w:val="white"/>
              </w:rPr>
              <w:t>Tiền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6AA13" w14:textId="77777777" w:rsidR="002078B2" w:rsidRDefault="002078B2" w:rsidP="00C36136">
            <w:pPr>
              <w:spacing w:before="0" w:after="0" w:line="240" w:lineRule="auto"/>
              <w:jc w:val="left"/>
            </w:pPr>
            <w:r>
              <w:rPr>
                <w:highlight w:val="white"/>
              </w:rPr>
              <w:t>Đăng nhập thành công với quyền là User</w:t>
            </w:r>
          </w:p>
          <w:p w14:paraId="7A673A72" w14:textId="77777777" w:rsidR="002078B2" w:rsidRDefault="002078B2" w:rsidP="00C36136">
            <w:pPr>
              <w:spacing w:before="0" w:after="0" w:line="240" w:lineRule="auto"/>
              <w:jc w:val="left"/>
            </w:pPr>
          </w:p>
        </w:tc>
      </w:tr>
      <w:tr w:rsidR="002078B2" w14:paraId="57FDDDC1" w14:textId="77777777" w:rsidTr="00C36136">
        <w:trPr>
          <w:trHeight w:val="1340"/>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AD1F" w14:textId="77777777" w:rsidR="002078B2" w:rsidRDefault="002078B2" w:rsidP="00C36136">
            <w:pPr>
              <w:spacing w:before="0" w:after="0" w:line="240" w:lineRule="auto"/>
              <w:jc w:val="left"/>
            </w:pPr>
            <w:r>
              <w:rPr>
                <w:highlight w:val="white"/>
              </w:rPr>
              <w:t>Luồng sự kiện chính</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53590" w14:textId="77777777" w:rsidR="002078B2" w:rsidRDefault="002078B2" w:rsidP="00C36136">
            <w:pPr>
              <w:spacing w:before="0" w:after="0" w:line="240" w:lineRule="auto"/>
              <w:jc w:val="left"/>
            </w:pPr>
          </w:p>
          <w:tbl>
            <w:tblPr>
              <w:tblW w:w="6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1"/>
              <w:gridCol w:w="5085"/>
            </w:tblGrid>
            <w:tr w:rsidR="002078B2" w14:paraId="18FA239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B48ABD" w14:textId="77777777" w:rsidR="002078B2" w:rsidRDefault="002078B2" w:rsidP="00C36136">
                  <w:pPr>
                    <w:spacing w:before="0" w:after="0" w:line="240" w:lineRule="auto"/>
                    <w:jc w:val="left"/>
                  </w:pPr>
                  <w:r>
                    <w:rPr>
                      <w:highlight w:val="white"/>
                    </w:rPr>
                    <w:t>STT</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3B4984" w14:textId="77777777" w:rsidR="002078B2" w:rsidRDefault="002078B2" w:rsidP="00C36136">
                  <w:pPr>
                    <w:spacing w:before="0" w:after="0" w:line="240" w:lineRule="auto"/>
                    <w:jc w:val="left"/>
                  </w:pPr>
                  <w:r>
                    <w:rPr>
                      <w:highlight w:val="white"/>
                    </w:rPr>
                    <w:t>Thực hiện</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802ED0" w14:textId="77777777" w:rsidR="002078B2" w:rsidRDefault="002078B2" w:rsidP="00C36136">
                  <w:pPr>
                    <w:spacing w:before="0" w:after="0" w:line="240" w:lineRule="auto"/>
                    <w:jc w:val="left"/>
                  </w:pPr>
                  <w:r>
                    <w:rPr>
                      <w:highlight w:val="white"/>
                    </w:rPr>
                    <w:t>Hành động</w:t>
                  </w:r>
                </w:p>
                <w:p w14:paraId="7A909D94" w14:textId="77777777" w:rsidR="002078B2" w:rsidRDefault="002078B2" w:rsidP="00C36136">
                  <w:pPr>
                    <w:spacing w:before="0" w:after="0" w:line="240" w:lineRule="auto"/>
                    <w:jc w:val="left"/>
                  </w:pPr>
                </w:p>
              </w:tc>
            </w:tr>
            <w:tr w:rsidR="002078B2" w14:paraId="16FF12A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331B43" w14:textId="77777777" w:rsidR="002078B2" w:rsidRDefault="002078B2" w:rsidP="00C36136">
                  <w:pPr>
                    <w:spacing w:before="0" w:after="0" w:line="240" w:lineRule="auto"/>
                    <w:jc w:val="left"/>
                  </w:pPr>
                  <w:r>
                    <w:rPr>
                      <w:highlight w:val="white"/>
                    </w:rPr>
                    <w:t>1.1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A9ABE8"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34E9ED" w14:textId="77777777" w:rsidR="002078B2" w:rsidRDefault="002078B2" w:rsidP="00C36136">
                  <w:pPr>
                    <w:spacing w:before="0" w:after="0" w:line="240" w:lineRule="auto"/>
                    <w:jc w:val="left"/>
                  </w:pPr>
                  <w:r>
                    <w:t>Trên trang chủ lựa chọn xem chi tiết một bài đăng</w:t>
                  </w:r>
                </w:p>
              </w:tc>
            </w:tr>
            <w:tr w:rsidR="002078B2" w14:paraId="409CDD2F"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7C27B3" w14:textId="77777777" w:rsidR="002078B2" w:rsidRDefault="002078B2" w:rsidP="00C36136">
                  <w:pPr>
                    <w:spacing w:before="0" w:after="0" w:line="240" w:lineRule="auto"/>
                    <w:jc w:val="left"/>
                  </w:pPr>
                  <w:r>
                    <w:rPr>
                      <w:highlight w:val="white"/>
                    </w:rPr>
                    <w:t>1.2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0BE85B" w14:textId="77777777" w:rsidR="002078B2" w:rsidRDefault="002078B2" w:rsidP="00C36136">
                  <w:pPr>
                    <w:spacing w:before="0" w:after="0" w:line="240" w:lineRule="auto"/>
                    <w:jc w:val="left"/>
                  </w:pPr>
                  <w:r>
                    <w:rPr>
                      <w:highlight w:val="white"/>
                    </w:rPr>
                    <w:t>Hệ thống</w:t>
                  </w:r>
                </w:p>
                <w:p w14:paraId="63DD94DE" w14:textId="77777777" w:rsidR="002078B2" w:rsidRDefault="002078B2" w:rsidP="00C36136">
                  <w:pPr>
                    <w:spacing w:before="0" w:after="0" w:line="240" w:lineRule="auto"/>
                    <w:jc w:val="left"/>
                  </w:pP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A4F020" w14:textId="77777777" w:rsidR="002078B2" w:rsidRDefault="002078B2" w:rsidP="00C36136">
                  <w:pPr>
                    <w:spacing w:before="0" w:after="0" w:line="240" w:lineRule="auto"/>
                    <w:jc w:val="left"/>
                  </w:pPr>
                  <w:r>
                    <w:t>Lấy thông tin chi tiết theo bài đăng đã được chọn</w:t>
                  </w:r>
                </w:p>
              </w:tc>
            </w:tr>
            <w:tr w:rsidR="002078B2" w14:paraId="37581CD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E1A95" w14:textId="77777777" w:rsidR="002078B2" w:rsidRDefault="002078B2" w:rsidP="00C36136">
                  <w:pPr>
                    <w:spacing w:before="0" w:after="0" w:line="240" w:lineRule="auto"/>
                    <w:jc w:val="left"/>
                  </w:pPr>
                  <w:r>
                    <w:rPr>
                      <w:highlight w:val="white"/>
                    </w:rPr>
                    <w:t>1.3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AE9D0C"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CBA3CE" w14:textId="77777777" w:rsidR="002078B2" w:rsidRDefault="002078B2" w:rsidP="00C36136">
                  <w:pPr>
                    <w:spacing w:before="0" w:after="0" w:line="240" w:lineRule="auto"/>
                    <w:jc w:val="left"/>
                  </w:pPr>
                  <w:r>
                    <w:t>Kiểm tra xem người đăng bài có phải người dùng đang đăng nhập</w:t>
                  </w:r>
                </w:p>
              </w:tc>
            </w:tr>
            <w:tr w:rsidR="002078B2" w14:paraId="582181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7E3B0" w14:textId="77777777" w:rsidR="002078B2" w:rsidRDefault="002078B2" w:rsidP="00C36136">
                  <w:pPr>
                    <w:spacing w:before="0" w:after="0" w:line="240" w:lineRule="auto"/>
                    <w:jc w:val="left"/>
                  </w:pPr>
                  <w:r>
                    <w:t>1.4</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A085"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08D007" w14:textId="77777777" w:rsidR="002078B2" w:rsidRDefault="002078B2" w:rsidP="00C36136">
                  <w:pPr>
                    <w:spacing w:before="0" w:after="0" w:line="240" w:lineRule="auto"/>
                    <w:jc w:val="left"/>
                  </w:pPr>
                  <w:r>
                    <w:rPr>
                      <w:highlight w:val="white"/>
                    </w:rPr>
                    <w:t>Hiển thị nút chỉnh sửa bài đăng</w:t>
                  </w:r>
                </w:p>
              </w:tc>
            </w:tr>
            <w:tr w:rsidR="002078B2" w14:paraId="2DA81A2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F2B7D" w14:textId="77777777" w:rsidR="002078B2" w:rsidRDefault="002078B2" w:rsidP="00C36136">
                  <w:pPr>
                    <w:spacing w:before="0" w:after="0" w:line="240" w:lineRule="auto"/>
                    <w:jc w:val="left"/>
                  </w:pPr>
                  <w:r>
                    <w:rPr>
                      <w:highlight w:val="white"/>
                    </w:rPr>
                    <w:t>2.1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B42317"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B30A89" w14:textId="77777777" w:rsidR="002078B2" w:rsidRDefault="002078B2" w:rsidP="00C36136">
                  <w:pPr>
                    <w:spacing w:before="0" w:after="0" w:line="240" w:lineRule="auto"/>
                    <w:jc w:val="left"/>
                  </w:pPr>
                  <w:r>
                    <w:t>Ấn vào nút chỉnh sửa bài đăng</w:t>
                  </w:r>
                </w:p>
              </w:tc>
            </w:tr>
            <w:tr w:rsidR="002078B2" w14:paraId="2C903F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00826B" w14:textId="77777777" w:rsidR="002078B2" w:rsidRDefault="002078B2" w:rsidP="00C36136">
                  <w:pPr>
                    <w:spacing w:before="0" w:after="0" w:line="240" w:lineRule="auto"/>
                    <w:jc w:val="left"/>
                    <w:rPr>
                      <w:highlight w:val="white"/>
                    </w:rPr>
                  </w:pPr>
                  <w:r>
                    <w:rPr>
                      <w:highlight w:val="white"/>
                    </w:rPr>
                    <w:t>2.2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980F73" w14:textId="77777777" w:rsidR="002078B2" w:rsidRDefault="002078B2" w:rsidP="00C36136">
                  <w:pPr>
                    <w:spacing w:before="0" w:after="0" w:line="240" w:lineRule="auto"/>
                    <w:jc w:val="left"/>
                    <w:rPr>
                      <w:highlight w:val="white"/>
                    </w:rPr>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957AAE" w14:textId="77777777" w:rsidR="002078B2" w:rsidRDefault="002078B2" w:rsidP="00C36136">
                  <w:pPr>
                    <w:spacing w:before="0" w:after="0" w:line="240" w:lineRule="auto"/>
                    <w:jc w:val="left"/>
                  </w:pPr>
                  <w:r>
                    <w:t>Hiển thị giao diện chỉnh sửa bài đăng</w:t>
                  </w:r>
                </w:p>
              </w:tc>
            </w:tr>
            <w:tr w:rsidR="002078B2" w14:paraId="3236DAA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D28744" w14:textId="77777777" w:rsidR="002078B2" w:rsidRDefault="002078B2" w:rsidP="00C36136">
                  <w:pPr>
                    <w:spacing w:before="0" w:after="0" w:line="240" w:lineRule="auto"/>
                    <w:jc w:val="left"/>
                  </w:pPr>
                  <w:r>
                    <w:t>3.1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9C10FA"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43EF0E" w14:textId="77777777" w:rsidR="002078B2" w:rsidRDefault="002078B2" w:rsidP="00C36136">
                  <w:pPr>
                    <w:spacing w:before="0" w:after="0" w:line="240" w:lineRule="auto"/>
                    <w:jc w:val="left"/>
                  </w:pPr>
                  <w:r>
                    <w:t>Nhập các thông tin chỉnh sửa bài đăng</w:t>
                  </w:r>
                </w:p>
              </w:tc>
            </w:tr>
            <w:tr w:rsidR="002078B2" w14:paraId="40DD092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7022F1" w14:textId="77777777" w:rsidR="002078B2" w:rsidRDefault="002078B2" w:rsidP="00C36136">
                  <w:pPr>
                    <w:spacing w:before="0" w:after="0" w:line="240" w:lineRule="auto"/>
                    <w:jc w:val="left"/>
                  </w:pPr>
                  <w:r>
                    <w:t>4.1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F980AB" w14:textId="77777777" w:rsidR="002078B2" w:rsidRDefault="002078B2" w:rsidP="00C36136">
                  <w:pPr>
                    <w:spacing w:before="0" w:after="0" w:line="240" w:lineRule="auto"/>
                    <w:jc w:val="left"/>
                    <w:rPr>
                      <w:highlight w:val="white"/>
                    </w:rPr>
                  </w:pPr>
                  <w:r>
                    <w:rPr>
                      <w:highlight w:val="white"/>
                    </w:rPr>
                    <w:t xml:space="preserve">User </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CA098B" w14:textId="77777777" w:rsidR="002078B2" w:rsidRDefault="002078B2" w:rsidP="00C36136">
                  <w:pPr>
                    <w:spacing w:before="0" w:after="0" w:line="240" w:lineRule="auto"/>
                    <w:jc w:val="left"/>
                  </w:pPr>
                  <w:r>
                    <w:t>Ấn nút Lưu</w:t>
                  </w:r>
                </w:p>
              </w:tc>
            </w:tr>
            <w:tr w:rsidR="002078B2" w14:paraId="2FD1C2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B4766D" w14:textId="77777777" w:rsidR="002078B2" w:rsidRDefault="002078B2" w:rsidP="00C36136">
                  <w:pPr>
                    <w:spacing w:before="0" w:after="0" w:line="240" w:lineRule="auto"/>
                    <w:jc w:val="left"/>
                  </w:pPr>
                  <w:r>
                    <w:t>4.2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30375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C72B37" w14:textId="77777777" w:rsidR="002078B2" w:rsidRDefault="002078B2" w:rsidP="00C36136">
                  <w:pPr>
                    <w:spacing w:before="0" w:after="0" w:line="240" w:lineRule="auto"/>
                    <w:jc w:val="left"/>
                  </w:pPr>
                  <w:r>
                    <w:t>Kiểm tra tính hợp lệ các thông tin bài đăng</w:t>
                  </w:r>
                </w:p>
              </w:tc>
            </w:tr>
            <w:tr w:rsidR="002078B2" w14:paraId="0BA89BE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1FD3DD" w14:textId="77777777" w:rsidR="002078B2" w:rsidRDefault="002078B2" w:rsidP="00C36136">
                  <w:pPr>
                    <w:spacing w:before="0" w:after="0" w:line="240" w:lineRule="auto"/>
                    <w:jc w:val="left"/>
                  </w:pPr>
                  <w:r>
                    <w:t>4.3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0F889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7273A" w14:textId="77777777" w:rsidR="002078B2" w:rsidRDefault="002078B2" w:rsidP="00C36136">
                  <w:pPr>
                    <w:spacing w:before="0" w:after="0" w:line="240" w:lineRule="auto"/>
                    <w:jc w:val="left"/>
                  </w:pPr>
                  <w:r>
                    <w:t>Hiển thị thông báo chỉnh sửa bài đăng thành công và load lại giao diện chi tiết bài đăng</w:t>
                  </w:r>
                  <w:r>
                    <w:rPr>
                      <w:highlight w:val="white"/>
                    </w:rPr>
                    <w:t> </w:t>
                  </w:r>
                </w:p>
              </w:tc>
            </w:tr>
          </w:tbl>
          <w:p w14:paraId="5E720A31" w14:textId="77777777" w:rsidR="002078B2" w:rsidRDefault="002078B2" w:rsidP="00C36136">
            <w:pPr>
              <w:spacing w:before="0" w:after="0" w:line="240" w:lineRule="auto"/>
              <w:jc w:val="left"/>
            </w:pPr>
          </w:p>
        </w:tc>
      </w:tr>
      <w:tr w:rsidR="002078B2" w14:paraId="410E5A24" w14:textId="77777777" w:rsidTr="00C36136">
        <w:trPr>
          <w:trHeight w:val="1295"/>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11ACB" w14:textId="77777777" w:rsidR="002078B2" w:rsidRDefault="002078B2" w:rsidP="00C36136">
            <w:pPr>
              <w:spacing w:before="0" w:after="0" w:line="240" w:lineRule="auto"/>
              <w:jc w:val="left"/>
            </w:pPr>
            <w:r>
              <w:rPr>
                <w:highlight w:val="white"/>
              </w:rPr>
              <w:t>Luồng sự kiện thay thế</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DA3E2" w14:textId="77777777" w:rsidR="002078B2" w:rsidRDefault="002078B2" w:rsidP="00C36136">
            <w:pPr>
              <w:spacing w:before="0" w:after="0" w:line="240" w:lineRule="auto"/>
              <w:jc w:val="left"/>
            </w:pPr>
          </w:p>
          <w:tbl>
            <w:tblPr>
              <w:tblW w:w="6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42"/>
              <w:gridCol w:w="5040"/>
            </w:tblGrid>
            <w:tr w:rsidR="002078B2" w14:paraId="1156567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4C92D" w14:textId="77777777" w:rsidR="002078B2" w:rsidRDefault="002078B2" w:rsidP="00C36136">
                  <w:pPr>
                    <w:spacing w:before="0" w:after="0" w:line="240" w:lineRule="auto"/>
                    <w:jc w:val="left"/>
                  </w:pPr>
                  <w:r>
                    <w:rPr>
                      <w:highlight w:val="white"/>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06A667" w14:textId="77777777" w:rsidR="002078B2" w:rsidRDefault="002078B2" w:rsidP="00C36136">
                  <w:pPr>
                    <w:spacing w:before="0" w:after="0" w:line="240" w:lineRule="auto"/>
                    <w:jc w:val="left"/>
                  </w:pPr>
                  <w:r>
                    <w:rPr>
                      <w:highlight w:val="white"/>
                    </w:rPr>
                    <w:t>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2A9C33" w14:textId="77777777" w:rsidR="002078B2" w:rsidRDefault="002078B2" w:rsidP="00C36136">
                  <w:pPr>
                    <w:spacing w:before="0" w:after="0" w:line="240" w:lineRule="auto"/>
                    <w:jc w:val="left"/>
                  </w:pPr>
                  <w:r>
                    <w:rPr>
                      <w:highlight w:val="white"/>
                    </w:rPr>
                    <w:t>Hành động</w:t>
                  </w:r>
                </w:p>
                <w:p w14:paraId="0BB7481E" w14:textId="77777777" w:rsidR="002078B2" w:rsidRDefault="002078B2" w:rsidP="00C36136">
                  <w:pPr>
                    <w:spacing w:before="0" w:after="0" w:line="240" w:lineRule="auto"/>
                    <w:jc w:val="left"/>
                  </w:pPr>
                </w:p>
              </w:tc>
            </w:tr>
            <w:tr w:rsidR="002078B2" w14:paraId="6D2688D1"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406D46" w14:textId="77777777" w:rsidR="002078B2" w:rsidRDefault="002078B2" w:rsidP="00C36136">
                  <w:pPr>
                    <w:spacing w:before="0" w:after="0" w:line="240" w:lineRule="auto"/>
                    <w:jc w:val="left"/>
                  </w:pPr>
                  <w:r>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ACDFF0" w14:textId="77777777" w:rsidR="002078B2" w:rsidRDefault="002078B2" w:rsidP="00C36136">
                  <w:pPr>
                    <w:spacing w:before="0" w:after="0" w:line="240" w:lineRule="auto"/>
                    <w:jc w:val="left"/>
                  </w:pPr>
                  <w:r>
                    <w:t>User</w:t>
                  </w:r>
                </w:p>
                <w:p w14:paraId="7517B4EE" w14:textId="77777777" w:rsidR="002078B2" w:rsidRDefault="002078B2" w:rsidP="00C36136">
                  <w:pPr>
                    <w:spacing w:before="0" w:after="0" w:line="240" w:lineRule="auto"/>
                    <w:jc w:val="left"/>
                  </w:pP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84F7E3" w14:textId="77777777" w:rsidR="002078B2" w:rsidRDefault="002078B2" w:rsidP="00C36136">
                  <w:pPr>
                    <w:spacing w:before="0" w:after="0" w:line="240" w:lineRule="auto"/>
                    <w:jc w:val="left"/>
                  </w:pPr>
                  <w:r>
                    <w:t>Ấn nút Hủy</w:t>
                  </w:r>
                </w:p>
              </w:tc>
            </w:tr>
            <w:tr w:rsidR="002078B2" w14:paraId="0F9C77D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5BB375" w14:textId="77777777" w:rsidR="002078B2" w:rsidRDefault="002078B2" w:rsidP="00C36136">
                  <w:pPr>
                    <w:spacing w:before="0" w:after="0" w:line="240" w:lineRule="auto"/>
                    <w:jc w:val="left"/>
                  </w:pPr>
                  <w:r>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008152" w14:textId="77777777" w:rsidR="002078B2" w:rsidRDefault="002078B2" w:rsidP="00C36136">
                  <w:pPr>
                    <w:spacing w:before="0" w:after="0" w:line="240" w:lineRule="auto"/>
                    <w:jc w:val="left"/>
                  </w:pPr>
                  <w:r>
                    <w:t xml:space="preserve">Hệ thống </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6DFD55" w14:textId="77777777" w:rsidR="002078B2" w:rsidRDefault="002078B2" w:rsidP="00C36136">
                  <w:pPr>
                    <w:spacing w:before="0" w:after="0" w:line="240" w:lineRule="auto"/>
                    <w:jc w:val="left"/>
                    <w:rPr>
                      <w:highlight w:val="white"/>
                    </w:rPr>
                  </w:pPr>
                  <w:r>
                    <w:rPr>
                      <w:highlight w:val="white"/>
                    </w:rPr>
                    <w:t>Thực hiện chuyển hướng về giao diện chi tiết bài đăng</w:t>
                  </w:r>
                </w:p>
              </w:tc>
            </w:tr>
            <w:tr w:rsidR="002078B2" w14:paraId="318351A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AEB519" w14:textId="77777777" w:rsidR="002078B2" w:rsidRDefault="002078B2" w:rsidP="00C36136">
                  <w:pPr>
                    <w:spacing w:before="0" w:after="0" w:line="240" w:lineRule="auto"/>
                    <w:jc w:val="left"/>
                  </w:pPr>
                  <w:r>
                    <w:t>4.3a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663DD3" w14:textId="77777777" w:rsidR="002078B2" w:rsidRDefault="002078B2" w:rsidP="00C36136">
                  <w:pPr>
                    <w:spacing w:before="0" w:after="0" w:line="240" w:lineRule="auto"/>
                    <w:jc w:val="left"/>
                  </w:pPr>
                  <w:r>
                    <w:t>Hệ thống</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E94E7" w14:textId="77777777" w:rsidR="002078B2" w:rsidRDefault="002078B2" w:rsidP="00C36136">
                  <w:pPr>
                    <w:spacing w:before="0" w:after="0" w:line="240" w:lineRule="auto"/>
                    <w:jc w:val="left"/>
                    <w:rPr>
                      <w:highlight w:val="white"/>
                    </w:rPr>
                  </w:pPr>
                  <w:r>
                    <w:rPr>
                      <w:highlight w:val="white"/>
                    </w:rPr>
                    <w:t>Hiển thị các cảnh báo nhập liệu không chính xác</w:t>
                  </w:r>
                </w:p>
              </w:tc>
            </w:tr>
          </w:tbl>
          <w:p w14:paraId="15DFAD77" w14:textId="77777777" w:rsidR="002078B2" w:rsidRDefault="002078B2" w:rsidP="00C36136">
            <w:pPr>
              <w:spacing w:before="0" w:after="0" w:line="240" w:lineRule="auto"/>
              <w:jc w:val="left"/>
            </w:pPr>
          </w:p>
        </w:tc>
      </w:tr>
      <w:tr w:rsidR="002078B2" w14:paraId="720CEE45"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4DB7C" w14:textId="77777777" w:rsidR="002078B2" w:rsidRDefault="002078B2" w:rsidP="00C36136">
            <w:pPr>
              <w:spacing w:before="0" w:after="0" w:line="240" w:lineRule="auto"/>
              <w:jc w:val="left"/>
            </w:pPr>
            <w:r>
              <w:rPr>
                <w:highlight w:val="white"/>
              </w:rPr>
              <w:t>Hậu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51E07" w14:textId="77777777" w:rsidR="002078B2" w:rsidRDefault="002078B2" w:rsidP="00C36136">
            <w:pPr>
              <w:spacing w:before="0" w:after="0" w:line="240" w:lineRule="auto"/>
              <w:jc w:val="left"/>
            </w:pPr>
            <w:r>
              <w:rPr>
                <w:highlight w:val="white"/>
              </w:rPr>
              <w:t>Không</w:t>
            </w:r>
          </w:p>
          <w:p w14:paraId="0EDDE7A9" w14:textId="77777777" w:rsidR="002078B2" w:rsidRDefault="002078B2" w:rsidP="00C36136">
            <w:pPr>
              <w:spacing w:before="0" w:after="0" w:line="240" w:lineRule="auto"/>
              <w:jc w:val="left"/>
            </w:pPr>
          </w:p>
        </w:tc>
      </w:tr>
    </w:tbl>
    <w:p w14:paraId="751DCFE3" w14:textId="77777777" w:rsidR="002078B2" w:rsidRDefault="002078B2" w:rsidP="002078B2">
      <w:pPr>
        <w:pStyle w:val="Heading3"/>
      </w:pPr>
      <w:bookmarkStart w:id="82" w:name="_heading=h.111kx3o" w:colFirst="0" w:colLast="0"/>
      <w:bookmarkEnd w:id="82"/>
      <w:r>
        <w:lastRenderedPageBreak/>
        <w:t xml:space="preserve"> Đặc tả </w:t>
      </w:r>
      <w:r w:rsidRPr="002078B2">
        <w:t>usecase</w:t>
      </w:r>
      <w:r>
        <w:t xml:space="preserve"> Thêm bài đăng</w:t>
      </w:r>
    </w:p>
    <w:p w14:paraId="13BD3D5D" w14:textId="77777777" w:rsidR="002078B2" w:rsidRDefault="002078B2" w:rsidP="002078B2">
      <w:pPr>
        <w:keepNext/>
        <w:pBdr>
          <w:top w:val="nil"/>
          <w:left w:val="nil"/>
          <w:bottom w:val="nil"/>
          <w:right w:val="nil"/>
          <w:between w:val="nil"/>
        </w:pBdr>
        <w:jc w:val="center"/>
        <w:rPr>
          <w:color w:val="000000"/>
        </w:rPr>
      </w:pPr>
      <w:bookmarkStart w:id="83" w:name="_heading=h.3l18frh" w:colFirst="0" w:colLast="0"/>
      <w:bookmarkEnd w:id="83"/>
      <w:r>
        <w:rPr>
          <w:color w:val="000000"/>
        </w:rPr>
        <w:t>Bảng 8: Đặc tả usecase Thêm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1363"/>
        <w:gridCol w:w="2405"/>
        <w:gridCol w:w="2726"/>
      </w:tblGrid>
      <w:tr w:rsidR="002078B2" w14:paraId="5EA0C692"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E30A" w14:textId="77777777" w:rsidR="002078B2" w:rsidRDefault="002078B2" w:rsidP="00C36136">
            <w:pPr>
              <w:spacing w:before="0" w:after="0" w:line="240" w:lineRule="auto"/>
              <w:jc w:val="left"/>
            </w:pPr>
            <w:r>
              <w:rPr>
                <w:highlight w:val="white"/>
              </w:rPr>
              <w:t>Mã Usecase</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DD0B3" w14:textId="77777777" w:rsidR="002078B2" w:rsidRDefault="002078B2" w:rsidP="00C36136">
            <w:pPr>
              <w:spacing w:before="0" w:after="0" w:line="240" w:lineRule="auto"/>
              <w:jc w:val="left"/>
            </w:pPr>
            <w:r>
              <w:rPr>
                <w:highlight w:val="white"/>
              </w:rPr>
              <w:t>UC03</w:t>
            </w:r>
          </w:p>
        </w:tc>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C233D" w14:textId="77777777" w:rsidR="002078B2" w:rsidRDefault="002078B2" w:rsidP="00C36136">
            <w:pPr>
              <w:spacing w:before="0" w:after="0" w:line="240" w:lineRule="auto"/>
              <w:jc w:val="left"/>
            </w:pPr>
            <w:r>
              <w:rPr>
                <w:highlight w:val="white"/>
              </w:rPr>
              <w:t>Tên Usecase</w:t>
            </w:r>
          </w:p>
        </w:tc>
        <w:tc>
          <w:tcPr>
            <w:tcW w:w="27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0CE8D" w14:textId="77777777" w:rsidR="002078B2" w:rsidRDefault="002078B2" w:rsidP="00C36136">
            <w:pPr>
              <w:spacing w:before="0" w:after="0" w:line="240" w:lineRule="auto"/>
              <w:jc w:val="left"/>
            </w:pPr>
            <w:r>
              <w:t>Thêm bài đăng</w:t>
            </w:r>
          </w:p>
        </w:tc>
      </w:tr>
      <w:tr w:rsidR="002078B2" w14:paraId="1519F487"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B697" w14:textId="77777777" w:rsidR="002078B2" w:rsidRDefault="002078B2" w:rsidP="00C36136">
            <w:pPr>
              <w:spacing w:before="0" w:after="0" w:line="240" w:lineRule="auto"/>
              <w:jc w:val="left"/>
            </w:pPr>
            <w:r>
              <w:rPr>
                <w:highlight w:val="white"/>
              </w:rPr>
              <w:t>Tác nhân hệ thống</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F99BE" w14:textId="77777777" w:rsidR="002078B2" w:rsidRDefault="002078B2" w:rsidP="00C36136">
            <w:pPr>
              <w:spacing w:before="0" w:after="0" w:line="240" w:lineRule="auto"/>
              <w:jc w:val="left"/>
            </w:pPr>
            <w:r>
              <w:t>User</w:t>
            </w:r>
          </w:p>
        </w:tc>
      </w:tr>
      <w:tr w:rsidR="002078B2" w14:paraId="4912B27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6A51A" w14:textId="77777777" w:rsidR="002078B2" w:rsidRDefault="002078B2" w:rsidP="00C36136">
            <w:pPr>
              <w:spacing w:before="0" w:after="0" w:line="240" w:lineRule="auto"/>
              <w:jc w:val="left"/>
            </w:pPr>
            <w:r>
              <w:rPr>
                <w:highlight w:val="white"/>
              </w:rPr>
              <w:t>Tiền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8A9EB" w14:textId="77777777" w:rsidR="002078B2" w:rsidRDefault="002078B2" w:rsidP="00C36136">
            <w:pPr>
              <w:spacing w:before="0" w:after="0" w:line="240" w:lineRule="auto"/>
              <w:jc w:val="left"/>
            </w:pPr>
            <w:r>
              <w:rPr>
                <w:highlight w:val="white"/>
              </w:rPr>
              <w:t>Đăng nhập thành công với quyền là User</w:t>
            </w:r>
          </w:p>
          <w:p w14:paraId="215B5D30" w14:textId="77777777" w:rsidR="002078B2" w:rsidRDefault="002078B2" w:rsidP="00C36136">
            <w:pPr>
              <w:spacing w:before="0" w:after="0" w:line="240" w:lineRule="auto"/>
              <w:jc w:val="left"/>
            </w:pPr>
          </w:p>
        </w:tc>
      </w:tr>
      <w:tr w:rsidR="002078B2" w14:paraId="569B2E7F" w14:textId="77777777" w:rsidTr="00C36136">
        <w:trPr>
          <w:trHeight w:val="1340"/>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613CA" w14:textId="77777777" w:rsidR="002078B2" w:rsidRDefault="002078B2" w:rsidP="00C36136">
            <w:pPr>
              <w:spacing w:before="0" w:after="0" w:line="240" w:lineRule="auto"/>
              <w:jc w:val="left"/>
            </w:pPr>
            <w:r>
              <w:rPr>
                <w:highlight w:val="white"/>
              </w:rPr>
              <w:t>Luồng sự kiện chính</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216EF"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777"/>
              <w:gridCol w:w="4820"/>
            </w:tblGrid>
            <w:tr w:rsidR="002078B2" w14:paraId="57AE75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768DB0" w14:textId="77777777" w:rsidR="002078B2" w:rsidRDefault="002078B2" w:rsidP="00C36136">
                  <w:pPr>
                    <w:spacing w:before="0" w:after="0" w:line="240" w:lineRule="auto"/>
                    <w:jc w:val="left"/>
                  </w:pPr>
                  <w:r>
                    <w:rPr>
                      <w:highlight w:val="white"/>
                    </w:rPr>
                    <w:t>STT</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2681FE" w14:textId="77777777" w:rsidR="002078B2" w:rsidRDefault="002078B2" w:rsidP="00C36136">
                  <w:pPr>
                    <w:spacing w:before="0" w:after="0" w:line="240" w:lineRule="auto"/>
                    <w:jc w:val="left"/>
                  </w:pPr>
                  <w:r>
                    <w:rPr>
                      <w:highlight w:val="white"/>
                    </w:rPr>
                    <w:t>Thực hiện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5593DC" w14:textId="77777777" w:rsidR="002078B2" w:rsidRDefault="002078B2" w:rsidP="00C36136">
                  <w:pPr>
                    <w:spacing w:before="0" w:after="0" w:line="240" w:lineRule="auto"/>
                    <w:jc w:val="left"/>
                  </w:pPr>
                  <w:r>
                    <w:rPr>
                      <w:highlight w:val="white"/>
                    </w:rPr>
                    <w:t>Hành động</w:t>
                  </w:r>
                </w:p>
                <w:p w14:paraId="29164DAC" w14:textId="77777777" w:rsidR="002078B2" w:rsidRDefault="002078B2" w:rsidP="00C36136">
                  <w:pPr>
                    <w:spacing w:before="0" w:after="0" w:line="240" w:lineRule="auto"/>
                    <w:jc w:val="left"/>
                  </w:pPr>
                </w:p>
              </w:tc>
            </w:tr>
            <w:tr w:rsidR="002078B2" w14:paraId="311DBE1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ED4A4" w14:textId="77777777" w:rsidR="002078B2" w:rsidRDefault="002078B2" w:rsidP="00C36136">
                  <w:pPr>
                    <w:spacing w:before="0" w:after="0" w:line="240" w:lineRule="auto"/>
                    <w:jc w:val="left"/>
                  </w:pPr>
                  <w:r>
                    <w:t>1.1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907E4E"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4A514D" w14:textId="77777777" w:rsidR="002078B2" w:rsidRDefault="002078B2" w:rsidP="00C36136">
                  <w:pPr>
                    <w:spacing w:before="0" w:after="0" w:line="240" w:lineRule="auto"/>
                    <w:jc w:val="left"/>
                  </w:pPr>
                  <w:r>
                    <w:t>Trên trang chủ lựa “Thêm” trên thanh header</w:t>
                  </w:r>
                </w:p>
              </w:tc>
            </w:tr>
            <w:tr w:rsidR="002078B2" w14:paraId="419D264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11ED90" w14:textId="77777777" w:rsidR="002078B2" w:rsidRDefault="002078B2" w:rsidP="00C36136">
                  <w:pPr>
                    <w:spacing w:before="0" w:after="0" w:line="240" w:lineRule="auto"/>
                    <w:jc w:val="left"/>
                  </w:pPr>
                  <w:r>
                    <w:t>2.1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D3A786"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CE7CF9" w14:textId="77777777" w:rsidR="002078B2" w:rsidRDefault="002078B2" w:rsidP="00C36136">
                  <w:pPr>
                    <w:spacing w:before="0" w:after="0" w:line="240" w:lineRule="auto"/>
                    <w:jc w:val="left"/>
                  </w:pPr>
                  <w:r>
                    <w:t>Lựa chọn “Thêm bài đăng mới”</w:t>
                  </w:r>
                </w:p>
              </w:tc>
            </w:tr>
            <w:tr w:rsidR="002078B2" w14:paraId="77922DC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D1AEF5" w14:textId="77777777" w:rsidR="002078B2" w:rsidRDefault="002078B2" w:rsidP="00C36136">
                  <w:pPr>
                    <w:spacing w:before="0" w:after="0" w:line="240" w:lineRule="auto"/>
                    <w:jc w:val="left"/>
                  </w:pPr>
                  <w:r>
                    <w:rPr>
                      <w:highlight w:val="white"/>
                    </w:rPr>
                    <w:t>2.2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1C5F2" w14:textId="77777777" w:rsidR="002078B2" w:rsidRDefault="002078B2" w:rsidP="00C36136">
                  <w:pPr>
                    <w:spacing w:before="0" w:after="0" w:line="240" w:lineRule="auto"/>
                    <w:jc w:val="left"/>
                  </w:pPr>
                  <w:r>
                    <w:rPr>
                      <w:highlight w:val="white"/>
                    </w:rP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839FB0" w14:textId="77777777" w:rsidR="002078B2" w:rsidRDefault="002078B2" w:rsidP="00C36136">
                  <w:pPr>
                    <w:spacing w:before="0" w:after="0" w:line="240" w:lineRule="auto"/>
                    <w:jc w:val="left"/>
                  </w:pPr>
                  <w:r>
                    <w:t>Thực hiện chuyển hướng đến giao diện thêm bài đăng mới</w:t>
                  </w:r>
                </w:p>
              </w:tc>
            </w:tr>
            <w:tr w:rsidR="002078B2" w14:paraId="0010AB9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F31B76" w14:textId="77777777" w:rsidR="002078B2" w:rsidRDefault="002078B2" w:rsidP="00C36136">
                  <w:pPr>
                    <w:spacing w:before="0" w:after="0" w:line="240" w:lineRule="auto"/>
                    <w:jc w:val="left"/>
                  </w:pPr>
                  <w:r>
                    <w:t>3.1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71548F"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C5D1DC" w14:textId="77777777" w:rsidR="002078B2" w:rsidRDefault="002078B2" w:rsidP="00C36136">
                  <w:pPr>
                    <w:spacing w:before="0" w:after="0" w:line="240" w:lineRule="auto"/>
                    <w:jc w:val="left"/>
                  </w:pPr>
                  <w:r>
                    <w:t>Nhập các thông tin về bài đăng</w:t>
                  </w:r>
                </w:p>
              </w:tc>
            </w:tr>
            <w:tr w:rsidR="002078B2" w14:paraId="4DD502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93319F" w14:textId="77777777" w:rsidR="002078B2" w:rsidRDefault="002078B2" w:rsidP="00C36136">
                  <w:pPr>
                    <w:spacing w:before="0" w:after="0" w:line="240" w:lineRule="auto"/>
                    <w:jc w:val="left"/>
                  </w:pPr>
                  <w:r>
                    <w:t>4.1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366F9"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F22727" w14:textId="77777777" w:rsidR="002078B2" w:rsidRDefault="002078B2" w:rsidP="00C36136">
                  <w:pPr>
                    <w:spacing w:before="0" w:after="0" w:line="240" w:lineRule="auto"/>
                    <w:jc w:val="left"/>
                  </w:pPr>
                  <w:r>
                    <w:t>Ấn nút Lưu</w:t>
                  </w:r>
                </w:p>
              </w:tc>
            </w:tr>
            <w:tr w:rsidR="002078B2" w14:paraId="3497246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DB0616" w14:textId="77777777" w:rsidR="002078B2" w:rsidRDefault="002078B2" w:rsidP="00C36136">
                  <w:pPr>
                    <w:spacing w:before="0" w:after="0" w:line="240" w:lineRule="auto"/>
                    <w:jc w:val="left"/>
                    <w:rPr>
                      <w:highlight w:val="white"/>
                    </w:rPr>
                  </w:pPr>
                  <w:r>
                    <w:t>4.2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5703B" w14:textId="77777777" w:rsidR="002078B2" w:rsidRDefault="002078B2" w:rsidP="00C36136">
                  <w:pPr>
                    <w:spacing w:before="0" w:after="0" w:line="240" w:lineRule="auto"/>
                    <w:jc w:val="left"/>
                    <w:rPr>
                      <w:highlight w:val="white"/>
                    </w:rPr>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2F532F" w14:textId="77777777" w:rsidR="002078B2" w:rsidRDefault="002078B2" w:rsidP="00C36136">
                  <w:pPr>
                    <w:spacing w:before="0" w:after="0" w:line="240" w:lineRule="auto"/>
                    <w:jc w:val="left"/>
                  </w:pPr>
                  <w:r>
                    <w:t>Kiểm tra tính hợp lệ các thông tin bài đăng</w:t>
                  </w:r>
                </w:p>
              </w:tc>
            </w:tr>
            <w:tr w:rsidR="002078B2" w14:paraId="2F23487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CD764" w14:textId="77777777" w:rsidR="002078B2" w:rsidRDefault="002078B2" w:rsidP="00C36136">
                  <w:pPr>
                    <w:spacing w:before="0" w:after="0" w:line="240" w:lineRule="auto"/>
                    <w:jc w:val="left"/>
                  </w:pPr>
                  <w:r>
                    <w:t>4.3</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BFEBD8" w14:textId="77777777" w:rsidR="002078B2" w:rsidRDefault="002078B2" w:rsidP="00C36136">
                  <w:pPr>
                    <w:spacing w:before="0" w:after="0" w:line="240" w:lineRule="auto"/>
                    <w:jc w:val="left"/>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7B979" w14:textId="77777777" w:rsidR="002078B2" w:rsidRDefault="002078B2" w:rsidP="00C36136">
                  <w:pPr>
                    <w:spacing w:before="0" w:after="0" w:line="240" w:lineRule="auto"/>
                    <w:jc w:val="left"/>
                  </w:pPr>
                  <w:r>
                    <w:t xml:space="preserve">Hiển thị thông báo thêm bài đăng thành công và chuyển hướng đến giao diện chi tiết bài đăng </w:t>
                  </w:r>
                </w:p>
              </w:tc>
            </w:tr>
          </w:tbl>
          <w:p w14:paraId="77A02AE9" w14:textId="77777777" w:rsidR="002078B2" w:rsidRDefault="002078B2" w:rsidP="00C36136">
            <w:pPr>
              <w:spacing w:before="0" w:after="0" w:line="240" w:lineRule="auto"/>
              <w:jc w:val="left"/>
            </w:pPr>
          </w:p>
        </w:tc>
      </w:tr>
      <w:tr w:rsidR="002078B2" w14:paraId="7995FD19" w14:textId="77777777" w:rsidTr="00C36136">
        <w:trPr>
          <w:trHeight w:val="2519"/>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38FBC" w14:textId="77777777" w:rsidR="002078B2" w:rsidRDefault="002078B2" w:rsidP="00C36136">
            <w:pPr>
              <w:spacing w:before="0" w:after="0" w:line="240" w:lineRule="auto"/>
              <w:jc w:val="left"/>
            </w:pPr>
            <w:r>
              <w:rPr>
                <w:highlight w:val="white"/>
              </w:rPr>
              <w:t>Luồng sự kiện thay thế</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DF1B9"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2"/>
              <w:gridCol w:w="4585"/>
            </w:tblGrid>
            <w:tr w:rsidR="002078B2" w14:paraId="736F6EA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EF231" w14:textId="77777777" w:rsidR="002078B2" w:rsidRDefault="002078B2" w:rsidP="00C36136">
                  <w:pPr>
                    <w:spacing w:before="0" w:after="0" w:line="240" w:lineRule="auto"/>
                    <w:jc w:val="left"/>
                  </w:pPr>
                  <w:r>
                    <w:rPr>
                      <w:highlight w:val="white"/>
                    </w:rPr>
                    <w:t>STT</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E0D2E" w14:textId="77777777" w:rsidR="002078B2" w:rsidRDefault="002078B2" w:rsidP="00C36136">
                  <w:pPr>
                    <w:spacing w:before="0" w:after="0" w:line="240" w:lineRule="auto"/>
                    <w:jc w:val="left"/>
                  </w:pPr>
                  <w:r>
                    <w:rPr>
                      <w:highlight w:val="white"/>
                    </w:rPr>
                    <w:t>Thực hiện</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DC6D35" w14:textId="77777777" w:rsidR="002078B2" w:rsidRDefault="002078B2" w:rsidP="00C36136">
                  <w:pPr>
                    <w:spacing w:before="0" w:after="0" w:line="240" w:lineRule="auto"/>
                    <w:jc w:val="left"/>
                  </w:pPr>
                  <w:r>
                    <w:rPr>
                      <w:highlight w:val="white"/>
                    </w:rPr>
                    <w:t>Hành động</w:t>
                  </w:r>
                </w:p>
                <w:p w14:paraId="4A567FBE" w14:textId="77777777" w:rsidR="002078B2" w:rsidRDefault="002078B2" w:rsidP="00C36136">
                  <w:pPr>
                    <w:spacing w:before="0" w:after="0" w:line="240" w:lineRule="auto"/>
                    <w:jc w:val="left"/>
                  </w:pPr>
                </w:p>
              </w:tc>
            </w:tr>
            <w:tr w:rsidR="002078B2" w14:paraId="791B837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F57D60" w14:textId="77777777" w:rsidR="002078B2" w:rsidRDefault="002078B2" w:rsidP="00C36136">
                  <w:pPr>
                    <w:spacing w:before="0" w:after="0" w:line="240" w:lineRule="auto"/>
                    <w:jc w:val="left"/>
                  </w:pPr>
                  <w:r>
                    <w:t>4.1a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D78B0B" w14:textId="77777777" w:rsidR="002078B2" w:rsidRDefault="002078B2" w:rsidP="00C36136">
                  <w:pPr>
                    <w:spacing w:before="0" w:after="0" w:line="240" w:lineRule="auto"/>
                    <w:jc w:val="left"/>
                  </w:pPr>
                  <w:r>
                    <w:t>User</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FDDD31" w14:textId="77777777" w:rsidR="002078B2" w:rsidRDefault="002078B2" w:rsidP="00C36136">
                  <w:pPr>
                    <w:spacing w:before="0" w:after="0" w:line="240" w:lineRule="auto"/>
                    <w:jc w:val="left"/>
                  </w:pPr>
                  <w:r>
                    <w:t>Ấn nút Hủy</w:t>
                  </w:r>
                </w:p>
              </w:tc>
            </w:tr>
            <w:tr w:rsidR="002078B2" w14:paraId="14516A3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8FE811" w14:textId="77777777" w:rsidR="002078B2" w:rsidRDefault="002078B2" w:rsidP="00C36136">
                  <w:pPr>
                    <w:spacing w:before="0" w:after="0" w:line="240" w:lineRule="auto"/>
                    <w:jc w:val="left"/>
                  </w:pPr>
                  <w:r>
                    <w:t>4.2a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C69AAF" w14:textId="77777777" w:rsidR="002078B2" w:rsidRDefault="002078B2" w:rsidP="00C36136">
                  <w:pPr>
                    <w:spacing w:before="0" w:after="0" w:line="240" w:lineRule="auto"/>
                    <w:jc w:val="left"/>
                  </w:pPr>
                  <w:r>
                    <w:t xml:space="preserve">Hệ thống </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29027D" w14:textId="77777777" w:rsidR="002078B2" w:rsidRDefault="002078B2" w:rsidP="00C36136">
                  <w:pPr>
                    <w:spacing w:before="0" w:after="0" w:line="240" w:lineRule="auto"/>
                    <w:jc w:val="left"/>
                  </w:pPr>
                  <w:r>
                    <w:t>Thực hiện chuyển hướng về giao diện trang chủ</w:t>
                  </w:r>
                </w:p>
              </w:tc>
            </w:tr>
            <w:tr w:rsidR="002078B2" w14:paraId="47C79EC9"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64ED5E" w14:textId="77777777" w:rsidR="002078B2" w:rsidRDefault="002078B2" w:rsidP="00C36136">
                  <w:pPr>
                    <w:spacing w:before="0" w:after="0" w:line="240" w:lineRule="auto"/>
                    <w:jc w:val="left"/>
                  </w:pPr>
                  <w:r>
                    <w:t>4.2b</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F2EEC3" w14:textId="77777777" w:rsidR="002078B2" w:rsidRDefault="002078B2" w:rsidP="00C36136">
                  <w:pPr>
                    <w:spacing w:before="0" w:after="0" w:line="240" w:lineRule="auto"/>
                    <w:jc w:val="left"/>
                  </w:pPr>
                  <w:r>
                    <w:t>Hệ thống</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BE90D9" w14:textId="77777777" w:rsidR="002078B2" w:rsidRDefault="002078B2" w:rsidP="00C36136">
                  <w:pPr>
                    <w:spacing w:before="0" w:after="0" w:line="240" w:lineRule="auto"/>
                    <w:jc w:val="left"/>
                  </w:pPr>
                  <w:r>
                    <w:t xml:space="preserve">Hiển thị các cảnh báo nhập liệu không chính xác </w:t>
                  </w:r>
                </w:p>
              </w:tc>
            </w:tr>
          </w:tbl>
          <w:p w14:paraId="50236993" w14:textId="77777777" w:rsidR="002078B2" w:rsidRDefault="002078B2" w:rsidP="00C36136">
            <w:pPr>
              <w:spacing w:before="0" w:after="0" w:line="240" w:lineRule="auto"/>
              <w:jc w:val="left"/>
            </w:pPr>
          </w:p>
        </w:tc>
      </w:tr>
      <w:tr w:rsidR="002078B2" w14:paraId="4E6BB64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99FA" w14:textId="77777777" w:rsidR="002078B2" w:rsidRDefault="002078B2" w:rsidP="00C36136">
            <w:pPr>
              <w:spacing w:before="0" w:after="0" w:line="240" w:lineRule="auto"/>
              <w:jc w:val="left"/>
            </w:pPr>
            <w:r>
              <w:rPr>
                <w:highlight w:val="white"/>
              </w:rPr>
              <w:t>Hậu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EC2E4" w14:textId="77777777" w:rsidR="002078B2" w:rsidRDefault="002078B2" w:rsidP="00C36136">
            <w:pPr>
              <w:spacing w:before="0" w:after="0" w:line="240" w:lineRule="auto"/>
              <w:jc w:val="left"/>
            </w:pPr>
            <w:r>
              <w:rPr>
                <w:highlight w:val="white"/>
              </w:rPr>
              <w:t>Không</w:t>
            </w:r>
          </w:p>
          <w:p w14:paraId="65B79212" w14:textId="77777777" w:rsidR="002078B2" w:rsidRDefault="002078B2" w:rsidP="00C36136">
            <w:pPr>
              <w:spacing w:before="0" w:after="0" w:line="240" w:lineRule="auto"/>
              <w:jc w:val="left"/>
            </w:pPr>
          </w:p>
        </w:tc>
      </w:tr>
    </w:tbl>
    <w:p w14:paraId="153D61D2" w14:textId="77777777" w:rsidR="002078B2" w:rsidRDefault="002078B2" w:rsidP="002078B2"/>
    <w:p w14:paraId="6EDE7174" w14:textId="77777777" w:rsidR="002078B2" w:rsidRDefault="002078B2" w:rsidP="002078B2">
      <w:pPr>
        <w:pStyle w:val="Heading2"/>
      </w:pPr>
      <w:bookmarkStart w:id="84" w:name="_heading=h.206ipza" w:colFirst="0" w:colLast="0"/>
      <w:bookmarkEnd w:id="84"/>
      <w:r>
        <w:t>Yêu cầu phi chức năng</w:t>
      </w:r>
    </w:p>
    <w:p w14:paraId="66B369DF" w14:textId="77777777" w:rsidR="002078B2" w:rsidRDefault="002078B2" w:rsidP="002078B2">
      <w:pPr>
        <w:pStyle w:val="Heading3"/>
      </w:pPr>
      <w:bookmarkStart w:id="85" w:name="_heading=h.4k668n3" w:colFirst="0" w:colLast="0"/>
      <w:bookmarkEnd w:id="85"/>
      <w:r>
        <w:t xml:space="preserve"> Yêu cầu </w:t>
      </w:r>
      <w:r w:rsidRPr="002078B2">
        <w:t>chung</w:t>
      </w:r>
    </w:p>
    <w:p w14:paraId="0BF17E3C" w14:textId="77777777" w:rsidR="002078B2" w:rsidRDefault="002078B2" w:rsidP="002078B2">
      <w:r>
        <w:t>Ứng dụng có cơ chế phân quyền quản trị viên theo từng chức năng, vai trò đảm bảo từng tài khoản đăng nhập chỉ được phép sử dụng các tính năng theo quyền hạn của mình. Ngoài ra website hỗ trợ quản trị viên các phương thức tìm kiếm và truy vấn nhanh dữ liệu. Về cấu trúc, việc xây dựng ứng dụng theo từng module cho phép mở rộng dễ dàng. Ứng dụng có tính khả chuyển khi cho phép quản trị sử dụng trên nhiều trình duyệt khác nhau như Google Chrome, Microsoft Edge, Cốc Cốc v.v.</w:t>
      </w:r>
    </w:p>
    <w:p w14:paraId="4A847EB1" w14:textId="77777777" w:rsidR="002078B2" w:rsidRDefault="002078B2" w:rsidP="002078B2">
      <w:pPr>
        <w:pStyle w:val="Heading3"/>
      </w:pPr>
      <w:bookmarkStart w:id="86" w:name="_heading=h.2zbgiuw" w:colFirst="0" w:colLast="0"/>
      <w:bookmarkEnd w:id="86"/>
      <w:r>
        <w:lastRenderedPageBreak/>
        <w:t xml:space="preserve">Yêu cầu về </w:t>
      </w:r>
      <w:r w:rsidRPr="002078B2">
        <w:t>giao</w:t>
      </w:r>
      <w:r>
        <w:t xml:space="preserve"> diện người dùng</w:t>
      </w:r>
    </w:p>
    <w:p w14:paraId="57FD1D4C" w14:textId="77777777" w:rsidR="002078B2" w:rsidRDefault="002078B2" w:rsidP="002078B2">
      <w:r>
        <w:t>Ứng dụng luôn đặt yếu tố dễ dùng và có tính tương tác cao, đơn giản hóa các thao tác và gợi ý cho người dùng về các thành phần chức năng trên giao diện bằng cách sử dụng các icon, button v.v nhằm tăng khả năng tương tác với website.</w:t>
      </w:r>
    </w:p>
    <w:p w14:paraId="2459D403" w14:textId="77777777" w:rsidR="002078B2" w:rsidRDefault="002078B2" w:rsidP="002078B2">
      <w:pPr>
        <w:pStyle w:val="Heading3"/>
      </w:pPr>
      <w:bookmarkStart w:id="87" w:name="_heading=h.1egqt2p" w:colFirst="0" w:colLast="0"/>
      <w:bookmarkEnd w:id="87"/>
      <w:r>
        <w:t xml:space="preserve"> Yêu cầu về bảo mật</w:t>
      </w:r>
    </w:p>
    <w:p w14:paraId="2527440B" w14:textId="77777777" w:rsidR="002078B2" w:rsidRDefault="002078B2" w:rsidP="002078B2">
      <w:r>
        <w:t>Hệ thống đảm bảo được các yêu cầu về bảo mật như (i) dùng MD5 để mã hóa thông tin password đăng nhập của người dùng và đăng nhập người dùng theo phiên (ii) các API được đảm bảo khỏi các truy cập giả mạo, chưa được xác thực, (iii) xác thực phân quyền cho các request gửi đến server trước khi xử lý.</w:t>
      </w:r>
    </w:p>
    <w:p w14:paraId="6E6A2260" w14:textId="77777777" w:rsidR="002078B2" w:rsidRDefault="002078B2" w:rsidP="002078B2">
      <w:pPr>
        <w:pStyle w:val="Heading3"/>
      </w:pPr>
      <w:bookmarkStart w:id="88" w:name="_heading=h.3ygebqi" w:colFirst="0" w:colLast="0"/>
      <w:bookmarkEnd w:id="88"/>
      <w:r>
        <w:t xml:space="preserve"> Yêu </w:t>
      </w:r>
      <w:r w:rsidRPr="002078B2">
        <w:t>cầu</w:t>
      </w:r>
      <w:r>
        <w:t xml:space="preserve"> khác</w:t>
      </w:r>
    </w:p>
    <w:p w14:paraId="78B5A88B" w14:textId="77777777" w:rsidR="002078B2" w:rsidRDefault="002078B2" w:rsidP="002078B2">
      <w:r>
        <w:t>Ngoài ra ứng dụng xây dựng đáp ứng các yêu cầu (i) tính khả thi - xây dựng ứng dụng đáp ứng các yêu cầu từ phía người dùng, (ii) tính linh động - ứng dụng dễ dàng thay đổi theo yêu cầu người dùng.</w:t>
      </w:r>
    </w:p>
    <w:p w14:paraId="6C0FDD72" w14:textId="77777777" w:rsidR="002078B2" w:rsidRDefault="002078B2" w:rsidP="002078B2">
      <w:pPr>
        <w:pStyle w:val="Heading1"/>
        <w:framePr w:wrap="notBeside"/>
      </w:pPr>
      <w:bookmarkStart w:id="89" w:name="_heading=h.2dlolyb" w:colFirst="0" w:colLast="0"/>
      <w:bookmarkEnd w:id="89"/>
      <w:r>
        <w:lastRenderedPageBreak/>
        <w:t xml:space="preserve">Công nghệ sử dụng </w:t>
      </w:r>
    </w:p>
    <w:p w14:paraId="37AF4F7B" w14:textId="77777777" w:rsidR="002078B2" w:rsidRDefault="002078B2" w:rsidP="002078B2">
      <w:r>
        <w:t>Dựa trên các phân tích trên, để xây dựng trang web đáp ứng đủ các yêu cầu, em quyết định sử dụng những công nghệ sau: với phần front end xây dựng giao diện, em sử dụng VueJS – là một framework javascript tiên tiến trong việc xây dựng giao diện người dùng. Về phía backend, em sử dụng công nghệ ASP.NET core – một sản phẩm của Microsoft. ASP.NET core là một framework sử dụng ngôn ngữ C# trong lập trình. Để phù hợp với các dữ liệu thuê nhà, em lựa chọn database SQL Server.</w:t>
      </w:r>
    </w:p>
    <w:p w14:paraId="5B88FF45" w14:textId="77777777" w:rsidR="002078B2" w:rsidRDefault="002078B2" w:rsidP="002078B2">
      <w:pPr>
        <w:pStyle w:val="Heading2"/>
      </w:pPr>
      <w:bookmarkStart w:id="90" w:name="_heading=h.sqyw64" w:colFirst="0" w:colLast="0"/>
      <w:bookmarkEnd w:id="90"/>
      <w:r>
        <w:t xml:space="preserve">Lập trình </w:t>
      </w:r>
      <w:r w:rsidRPr="002078B2">
        <w:t>front</w:t>
      </w:r>
      <w:r>
        <w:t>-end</w:t>
      </w:r>
    </w:p>
    <w:p w14:paraId="31B5CEE3" w14:textId="77777777" w:rsidR="002078B2" w:rsidRDefault="002078B2" w:rsidP="002078B2">
      <w:pPr>
        <w:pStyle w:val="Heading3"/>
      </w:pPr>
      <w:bookmarkStart w:id="91" w:name="_heading=h.3cqmetx" w:colFirst="0" w:colLast="0"/>
      <w:bookmarkEnd w:id="91"/>
      <w:r>
        <w:t xml:space="preserve"> </w:t>
      </w:r>
      <w:r w:rsidRPr="002078B2">
        <w:t>Javascript</w:t>
      </w:r>
    </w:p>
    <w:p w14:paraId="26CEA59F" w14:textId="77777777" w:rsidR="002078B2" w:rsidRDefault="002078B2" w:rsidP="002078B2">
      <w:pPr>
        <w:jc w:val="left"/>
      </w:pPr>
      <w:r>
        <w:rPr>
          <w:color w:val="000000"/>
        </w:rPr>
        <w:t>JavaScript, theo phiên bản hiện hành, là một ngôn ngữ lập trình thông dịch được phát triển</w:t>
      </w:r>
      <w:r>
        <w:rPr>
          <w:color w:val="000000"/>
        </w:rPr>
        <w:br/>
        <w:t>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w:t>
      </w:r>
      <w:r>
        <w:rPr>
          <w:color w:val="000000"/>
        </w:rPr>
        <w:br/>
        <w:t>Javascript hiện nay là ngôn ngữ lập trình phổ biến nhất thế giới năm 2022 (theo thống kê của Stackover Flow).</w:t>
      </w:r>
    </w:p>
    <w:p w14:paraId="60B47F5B" w14:textId="77777777" w:rsidR="002078B2" w:rsidRDefault="002078B2" w:rsidP="002078B2">
      <w:pPr>
        <w:keepNext/>
      </w:pPr>
      <w:r>
        <w:rPr>
          <w:noProof/>
        </w:rPr>
        <w:drawing>
          <wp:inline distT="0" distB="0" distL="0" distR="0" wp14:anchorId="21D3CB4E" wp14:editId="552B3FBC">
            <wp:extent cx="5562600" cy="2143125"/>
            <wp:effectExtent l="0" t="0" r="0" b="0"/>
            <wp:docPr id="155" name="image4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49.png" descr="Chart&#10;&#10;Description automatically generated"/>
                    <pic:cNvPicPr preferRelativeResize="0"/>
                  </pic:nvPicPr>
                  <pic:blipFill>
                    <a:blip r:embed="rId25"/>
                    <a:srcRect/>
                    <a:stretch>
                      <a:fillRect/>
                    </a:stretch>
                  </pic:blipFill>
                  <pic:spPr>
                    <a:xfrm>
                      <a:off x="0" y="0"/>
                      <a:ext cx="5562600" cy="2143125"/>
                    </a:xfrm>
                    <a:prstGeom prst="rect">
                      <a:avLst/>
                    </a:prstGeom>
                    <a:ln/>
                  </pic:spPr>
                </pic:pic>
              </a:graphicData>
            </a:graphic>
          </wp:inline>
        </w:drawing>
      </w:r>
    </w:p>
    <w:p w14:paraId="0786A18D" w14:textId="77777777" w:rsidR="002078B2" w:rsidRDefault="002078B2" w:rsidP="002078B2">
      <w:pPr>
        <w:keepNext/>
        <w:pBdr>
          <w:top w:val="nil"/>
          <w:left w:val="nil"/>
          <w:bottom w:val="nil"/>
          <w:right w:val="nil"/>
          <w:between w:val="nil"/>
        </w:pBdr>
        <w:jc w:val="center"/>
        <w:rPr>
          <w:color w:val="000000"/>
        </w:rPr>
      </w:pPr>
      <w:bookmarkStart w:id="92" w:name="_heading=h.1rvwp1q" w:colFirst="0" w:colLast="0"/>
      <w:bookmarkEnd w:id="92"/>
      <w:r>
        <w:rPr>
          <w:color w:val="000000"/>
        </w:rPr>
        <w:t>Hình 12: Thống kê các ngôn ngữ lập trình phổ biến nhất thế giới năm 2022</w:t>
      </w:r>
    </w:p>
    <w:p w14:paraId="52F04961" w14:textId="77777777" w:rsidR="002078B2" w:rsidRDefault="002078B2" w:rsidP="002078B2">
      <w:pPr>
        <w:jc w:val="left"/>
        <w:rPr>
          <w:color w:val="000000"/>
        </w:rPr>
      </w:pPr>
      <w:r>
        <w:rPr>
          <w:color w:val="000000"/>
        </w:rPr>
        <w:t>Javascript sinh ra với mục đích chạy trên môi trường run-time của các trình duyệt, tuy nhiên hiện nay với sự ra đời của Nodejs, javascript còn có thể chạy trên các ứng dụng máy chủ. Các ưu điểm đáng chú ý của Javascript:</w:t>
      </w:r>
    </w:p>
    <w:p w14:paraId="673C000D"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lastRenderedPageBreak/>
        <w:t>Có tốc độ xử lý nhanh nhờ cơ chế xử lý bất đồng bộ (non-blocking). Bạn có thể dễ</w:t>
      </w:r>
      <w:r>
        <w:rPr>
          <w:color w:val="000000"/>
        </w:rPr>
        <w:br/>
        <w:t>dàng xử lý hàng ngàn kết nối trong khoảng thời gian ngắn nhất.</w:t>
      </w:r>
    </w:p>
    <w:p w14:paraId="03DAEF8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Dễ dàng mở rộng khi có nhu cầu phát triển website.</w:t>
      </w:r>
    </w:p>
    <w:p w14:paraId="0124E598"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 xml:space="preserve">Nhận và xử lý nhiều kết nối chỉ với một </w:t>
      </w:r>
      <w:proofErr w:type="gramStart"/>
      <w:r>
        <w:rPr>
          <w:color w:val="000000"/>
        </w:rPr>
        <w:t>single-thread</w:t>
      </w:r>
      <w:proofErr w:type="gramEnd"/>
      <w:r>
        <w:rPr>
          <w:color w:val="000000"/>
        </w:rPr>
        <w:t>. Nhờ đó, hệ thống xử lý sẽ sử</w:t>
      </w:r>
      <w:r>
        <w:rPr>
          <w:color w:val="000000"/>
        </w:rPr>
        <w:br/>
        <w:t>dụng ít lượng RAM nhất và giúp quá trình xử Nodejs lý nhanh hơn rất nhiều.</w:t>
      </w:r>
    </w:p>
    <w:p w14:paraId="7F88A4D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nhiều Request/s cùng một lúc trong thời gian ngắn nhất.</w:t>
      </w:r>
    </w:p>
    <w:p w14:paraId="382A091B" w14:textId="77777777" w:rsidR="002078B2" w:rsidRPr="009A7BC8"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hàng ngàn Process cho hiệu suất đạt mức tối ưu nhất.</w:t>
      </w:r>
    </w:p>
    <w:p w14:paraId="3FAC2D32" w14:textId="77777777" w:rsidR="002078B2" w:rsidRPr="009A7BC8" w:rsidRDefault="002078B2" w:rsidP="002078B2">
      <w:pPr>
        <w:pStyle w:val="ListParagraph"/>
        <w:jc w:val="left"/>
        <w:outlineLvl w:val="2"/>
        <w:rPr>
          <w:rFonts w:ascii="Noto Sans Symbols" w:eastAsia="Noto Sans Symbols" w:hAnsi="Noto Sans Symbols" w:cs="Noto Sans Symbols"/>
          <w:color w:val="000000"/>
        </w:rPr>
      </w:pPr>
      <w:r>
        <w:t>VueJS</w:t>
      </w:r>
    </w:p>
    <w:p w14:paraId="4B4EAF94" w14:textId="77777777" w:rsidR="002078B2" w:rsidRDefault="002078B2" w:rsidP="002078B2">
      <w:pPr>
        <w:jc w:val="left"/>
        <w:rPr>
          <w:color w:val="000000"/>
        </w:rPr>
      </w:pPr>
      <w:r>
        <w:rPr>
          <w:color w:val="000000"/>
        </w:rPr>
        <w:t>Vue.js là một framework linh động (nguyên bản tiếng Anh: progressive – tiệm tiến) dùng để xây dựng giao diện người dùng (user interfaces). Khác với các framework nguyên khối</w:t>
      </w:r>
      <w:r>
        <w:rPr>
          <w:color w:val="000000"/>
        </w:rPr>
        <w:br/>
        <w:t>(monolithic), Vue được thiết kế từ đầu theo hướng cho phép và khuyến khích việc phát triển ứng dụng theo từng bước. Khi phát triển lớp giao diện (view layer), người dùng chỉ cần dùng thư viện lõi (core library) của Vue, dễ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 Các ưu điểm của VueJS:</w:t>
      </w:r>
    </w:p>
    <w:p w14:paraId="24B2A77F" w14:textId="77777777" w:rsidR="002078B2" w:rsidRPr="0056640F" w:rsidRDefault="002078B2" w:rsidP="002078B2">
      <w:pPr>
        <w:pStyle w:val="ListParagraph"/>
        <w:numPr>
          <w:ilvl w:val="0"/>
          <w:numId w:val="13"/>
        </w:numPr>
        <w:jc w:val="left"/>
      </w:pPr>
      <w:r w:rsidRPr="0056640F">
        <w:rPr>
          <w:color w:val="000000"/>
        </w:rPr>
        <w:t>Trang web nhẹ, tốc độ xử lý cực nhanh bởi được Render, xử lý bằng Javascript.</w:t>
      </w:r>
    </w:p>
    <w:p w14:paraId="74D067BC" w14:textId="304011CD" w:rsidR="002078B2" w:rsidRPr="0056640F" w:rsidRDefault="002078B2" w:rsidP="002078B2">
      <w:pPr>
        <w:pStyle w:val="ListParagraph"/>
        <w:numPr>
          <w:ilvl w:val="0"/>
          <w:numId w:val="13"/>
        </w:numPr>
        <w:jc w:val="left"/>
      </w:pPr>
      <w:r w:rsidRPr="0056640F">
        <w:rPr>
          <w:color w:val="000000"/>
        </w:rPr>
        <w:t>Đơn giản, dễ học sử dụng.</w:t>
      </w:r>
    </w:p>
    <w:p w14:paraId="7A2884C4" w14:textId="77777777" w:rsidR="002078B2" w:rsidRPr="0056640F" w:rsidRDefault="002078B2" w:rsidP="002078B2">
      <w:pPr>
        <w:pStyle w:val="ListParagraph"/>
        <w:numPr>
          <w:ilvl w:val="0"/>
          <w:numId w:val="13"/>
        </w:numPr>
        <w:jc w:val="left"/>
      </w:pPr>
      <w:r w:rsidRPr="0056640F">
        <w:rPr>
          <w:color w:val="000000"/>
        </w:rPr>
        <w:t>Có khả năng xử lý các render thuộc server thành file JS tĩnh.</w:t>
      </w:r>
    </w:p>
    <w:p w14:paraId="7F7A3B93" w14:textId="77777777" w:rsidR="002078B2" w:rsidRPr="009A7BC8" w:rsidRDefault="002078B2" w:rsidP="002078B2">
      <w:pPr>
        <w:pStyle w:val="ListParagraph"/>
        <w:numPr>
          <w:ilvl w:val="0"/>
          <w:numId w:val="13"/>
        </w:numPr>
        <w:jc w:val="left"/>
      </w:pPr>
      <w:r w:rsidRPr="0056640F">
        <w:rPr>
          <w:color w:val="000000"/>
        </w:rPr>
        <w:t>Kho thư viện lớn, hỗ trợ xây dựng giao diện một cách nhanh chóng, hoàn hảo</w:t>
      </w:r>
      <w:r>
        <w:rPr>
          <w:color w:val="000000"/>
        </w:rPr>
        <w:t>.</w:t>
      </w:r>
    </w:p>
    <w:p w14:paraId="0F4C77A8" w14:textId="77777777" w:rsidR="002078B2" w:rsidRPr="009A7BC8" w:rsidRDefault="002078B2" w:rsidP="002078B2">
      <w:pPr>
        <w:pStyle w:val="ListParagraph"/>
        <w:numPr>
          <w:ilvl w:val="0"/>
          <w:numId w:val="13"/>
        </w:numPr>
        <w:jc w:val="left"/>
      </w:pPr>
      <w:r w:rsidRPr="0056640F">
        <w:rPr>
          <w:color w:val="000000"/>
        </w:rPr>
        <w:t>Dung lượng tải thấp, giúp tốc độ tải trang nhanh hơn.</w:t>
      </w:r>
    </w:p>
    <w:p w14:paraId="03972840" w14:textId="4CB2F16B" w:rsidR="002078B2" w:rsidRDefault="002078B2" w:rsidP="002078B2">
      <w:pPr>
        <w:pStyle w:val="ListParagraph"/>
        <w:numPr>
          <w:ilvl w:val="0"/>
          <w:numId w:val="13"/>
        </w:numPr>
        <w:jc w:val="left"/>
      </w:pPr>
      <w:r w:rsidRPr="0056640F">
        <w:rPr>
          <w:color w:val="000000"/>
        </w:rPr>
        <w:t>Sàng lọc, tích hợp các tính năng ưu việt của nhiều framework đối thủ, giúp tối ưu</w:t>
      </w:r>
      <w:r w:rsidRPr="0056640F">
        <w:rPr>
          <w:color w:val="000000"/>
        </w:rPr>
        <w:br/>
        <w:t>hóa hiệu suất làm việc.</w:t>
      </w:r>
      <w:r w:rsidRPr="0056640F">
        <w:rPr>
          <w:rFonts w:ascii="Noto Sans Symbols" w:eastAsia="Noto Sans Symbols" w:hAnsi="Noto Sans Symbols" w:cs="Noto Sans Symbols"/>
          <w:color w:val="000000"/>
        </w:rPr>
        <w:t xml:space="preserve"> </w:t>
      </w:r>
    </w:p>
    <w:p w14:paraId="58EFC5E9" w14:textId="77777777" w:rsidR="002078B2" w:rsidRDefault="002078B2" w:rsidP="002078B2">
      <w:pPr>
        <w:pStyle w:val="Heading2"/>
      </w:pPr>
      <w:bookmarkStart w:id="93" w:name="_heading=h.2r0uhxc" w:colFirst="0" w:colLast="0"/>
      <w:bookmarkEnd w:id="93"/>
      <w:r>
        <w:t xml:space="preserve">Lập </w:t>
      </w:r>
      <w:r w:rsidRPr="002078B2">
        <w:t>trình</w:t>
      </w:r>
      <w:r>
        <w:t xml:space="preserve"> back-end</w:t>
      </w:r>
    </w:p>
    <w:p w14:paraId="0188715C" w14:textId="77777777" w:rsidR="002078B2" w:rsidRDefault="002078B2" w:rsidP="002078B2">
      <w:pPr>
        <w:pStyle w:val="Heading3"/>
      </w:pPr>
      <w:bookmarkStart w:id="94" w:name="_heading=h.1664s55" w:colFirst="0" w:colLast="0"/>
      <w:bookmarkEnd w:id="94"/>
      <w:r>
        <w:t>ASP.</w:t>
      </w:r>
      <w:r w:rsidRPr="002078B2">
        <w:t>NET</w:t>
      </w:r>
      <w:r>
        <w:t xml:space="preserve"> Core</w:t>
      </w:r>
    </w:p>
    <w:p w14:paraId="6A71979B" w14:textId="77777777" w:rsidR="002078B2" w:rsidRDefault="002078B2" w:rsidP="002078B2">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22D21690" w14:textId="77777777" w:rsidR="002078B2" w:rsidRDefault="002078B2" w:rsidP="002078B2">
      <w: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70B85DEA" w14:textId="77777777" w:rsidR="002078B2" w:rsidRDefault="002078B2" w:rsidP="002078B2">
      <w:r>
        <w:t>Với ASP.NET Core bạn đạt được những nền tảng cải tiến dưới đây:</w:t>
      </w:r>
    </w:p>
    <w:p w14:paraId="6BF7BE69" w14:textId="77777777" w:rsidR="002078B2" w:rsidRDefault="002078B2" w:rsidP="002078B2">
      <w:pPr>
        <w:numPr>
          <w:ilvl w:val="0"/>
          <w:numId w:val="20"/>
        </w:numPr>
        <w:pBdr>
          <w:top w:val="nil"/>
          <w:left w:val="nil"/>
          <w:bottom w:val="nil"/>
          <w:right w:val="nil"/>
          <w:between w:val="nil"/>
        </w:pBdr>
        <w:spacing w:after="0"/>
      </w:pPr>
      <w:r>
        <w:rPr>
          <w:color w:val="000000"/>
        </w:rPr>
        <w:lastRenderedPageBreak/>
        <w:t>Hợp nhất việc xây dựng web UI và web APIs.</w:t>
      </w:r>
    </w:p>
    <w:p w14:paraId="1A50AB46" w14:textId="77777777" w:rsidR="002078B2" w:rsidRDefault="002078B2" w:rsidP="002078B2">
      <w:pPr>
        <w:numPr>
          <w:ilvl w:val="0"/>
          <w:numId w:val="20"/>
        </w:numPr>
        <w:pBdr>
          <w:top w:val="nil"/>
          <w:left w:val="nil"/>
          <w:bottom w:val="nil"/>
          <w:right w:val="nil"/>
          <w:between w:val="nil"/>
        </w:pBdr>
        <w:spacing w:before="0" w:after="0"/>
      </w:pPr>
      <w:r>
        <w:rPr>
          <w:color w:val="000000"/>
        </w:rPr>
        <w:t>Tích hợp những client-side frameworks hiện đại và những luồng phát triển.</w:t>
      </w:r>
    </w:p>
    <w:p w14:paraId="23C749EA" w14:textId="77777777" w:rsidR="002078B2" w:rsidRDefault="002078B2" w:rsidP="002078B2">
      <w:pPr>
        <w:numPr>
          <w:ilvl w:val="0"/>
          <w:numId w:val="20"/>
        </w:numPr>
        <w:pBdr>
          <w:top w:val="nil"/>
          <w:left w:val="nil"/>
          <w:bottom w:val="nil"/>
          <w:right w:val="nil"/>
          <w:between w:val="nil"/>
        </w:pBdr>
        <w:spacing w:before="0" w:after="0"/>
      </w:pPr>
      <w:r>
        <w:rPr>
          <w:color w:val="000000"/>
        </w:rPr>
        <w:t>Hệ thống cấu hình dựa trên môi trường đám mây thật sự.</w:t>
      </w:r>
    </w:p>
    <w:p w14:paraId="2F6B534D" w14:textId="77777777" w:rsidR="002078B2" w:rsidRDefault="002078B2" w:rsidP="002078B2">
      <w:pPr>
        <w:numPr>
          <w:ilvl w:val="0"/>
          <w:numId w:val="20"/>
        </w:numPr>
        <w:pBdr>
          <w:top w:val="nil"/>
          <w:left w:val="nil"/>
          <w:bottom w:val="nil"/>
          <w:right w:val="nil"/>
          <w:between w:val="nil"/>
        </w:pBdr>
        <w:spacing w:before="0" w:after="0"/>
      </w:pPr>
      <w:r>
        <w:rPr>
          <w:color w:val="000000"/>
        </w:rPr>
        <w:t>Dependency injection được xây dựng sẵn.</w:t>
      </w:r>
    </w:p>
    <w:p w14:paraId="43677AC7" w14:textId="77777777" w:rsidR="002078B2" w:rsidRDefault="002078B2" w:rsidP="002078B2">
      <w:pPr>
        <w:numPr>
          <w:ilvl w:val="0"/>
          <w:numId w:val="20"/>
        </w:numPr>
        <w:pBdr>
          <w:top w:val="nil"/>
          <w:left w:val="nil"/>
          <w:bottom w:val="nil"/>
          <w:right w:val="nil"/>
          <w:between w:val="nil"/>
        </w:pBdr>
        <w:spacing w:before="0" w:after="0"/>
      </w:pPr>
      <w:r>
        <w:rPr>
          <w:color w:val="000000"/>
        </w:rPr>
        <w:t>HTTP request được tối ưu nhẹ hơn.</w:t>
      </w:r>
    </w:p>
    <w:p w14:paraId="73DDFAE8" w14:textId="77777777" w:rsidR="002078B2" w:rsidRDefault="002078B2" w:rsidP="002078B2">
      <w:pPr>
        <w:numPr>
          <w:ilvl w:val="0"/>
          <w:numId w:val="20"/>
        </w:numPr>
        <w:pBdr>
          <w:top w:val="nil"/>
          <w:left w:val="nil"/>
          <w:bottom w:val="nil"/>
          <w:right w:val="nil"/>
          <w:between w:val="nil"/>
        </w:pBdr>
        <w:spacing w:before="0" w:after="0"/>
      </w:pPr>
      <w:r>
        <w:rPr>
          <w:color w:val="000000"/>
        </w:rPr>
        <w:t>Có thể host trên IIS hoặc self-host trong process của riêng bạn.</w:t>
      </w:r>
    </w:p>
    <w:p w14:paraId="25EF9596" w14:textId="77777777" w:rsidR="002078B2" w:rsidRDefault="002078B2" w:rsidP="002078B2">
      <w:pPr>
        <w:numPr>
          <w:ilvl w:val="0"/>
          <w:numId w:val="20"/>
        </w:numPr>
        <w:pBdr>
          <w:top w:val="nil"/>
          <w:left w:val="nil"/>
          <w:bottom w:val="nil"/>
          <w:right w:val="nil"/>
          <w:between w:val="nil"/>
        </w:pBdr>
        <w:spacing w:before="0" w:after="0"/>
      </w:pPr>
      <w:r>
        <w:rPr>
          <w:color w:val="000000"/>
        </w:rPr>
        <w:t>Được xây dựng trên .NET Core, hỗ trợ thực sự app versioning.</w:t>
      </w:r>
    </w:p>
    <w:p w14:paraId="734A6658" w14:textId="77777777" w:rsidR="002078B2" w:rsidRDefault="002078B2" w:rsidP="002078B2">
      <w:pPr>
        <w:numPr>
          <w:ilvl w:val="0"/>
          <w:numId w:val="20"/>
        </w:numPr>
        <w:pBdr>
          <w:top w:val="nil"/>
          <w:left w:val="nil"/>
          <w:bottom w:val="nil"/>
          <w:right w:val="nil"/>
          <w:between w:val="nil"/>
        </w:pBdr>
        <w:spacing w:before="0" w:after="0"/>
      </w:pPr>
      <w:r>
        <w:rPr>
          <w:color w:val="000000"/>
        </w:rPr>
        <w:t>Chuyển các thực thể, thành phần, module như những NuGet packages.</w:t>
      </w:r>
    </w:p>
    <w:p w14:paraId="0845296B" w14:textId="77777777" w:rsidR="002078B2" w:rsidRDefault="002078B2" w:rsidP="002078B2">
      <w:pPr>
        <w:numPr>
          <w:ilvl w:val="0"/>
          <w:numId w:val="20"/>
        </w:numPr>
        <w:pBdr>
          <w:top w:val="nil"/>
          <w:left w:val="nil"/>
          <w:bottom w:val="nil"/>
          <w:right w:val="nil"/>
          <w:between w:val="nil"/>
        </w:pBdr>
        <w:spacing w:before="0" w:after="0"/>
      </w:pPr>
      <w:r>
        <w:rPr>
          <w:color w:val="000000"/>
        </w:rPr>
        <w:t>Những công cụ mới để đơn giản hóa quá trình phát triển web hiện đại.</w:t>
      </w:r>
    </w:p>
    <w:p w14:paraId="6052B3A1" w14:textId="77777777" w:rsidR="002078B2" w:rsidRDefault="002078B2" w:rsidP="002078B2">
      <w:pPr>
        <w:numPr>
          <w:ilvl w:val="0"/>
          <w:numId w:val="20"/>
        </w:numPr>
        <w:pBdr>
          <w:top w:val="nil"/>
          <w:left w:val="nil"/>
          <w:bottom w:val="nil"/>
          <w:right w:val="nil"/>
          <w:between w:val="nil"/>
        </w:pBdr>
        <w:spacing w:before="0" w:after="0"/>
      </w:pPr>
      <w:r>
        <w:rPr>
          <w:color w:val="000000"/>
        </w:rPr>
        <w:t>Xây dựng và chạy đa nền tảng (Windows, Mac và Linux).</w:t>
      </w:r>
    </w:p>
    <w:p w14:paraId="5FC20572" w14:textId="77777777" w:rsidR="002078B2" w:rsidRDefault="002078B2" w:rsidP="002078B2">
      <w:pPr>
        <w:numPr>
          <w:ilvl w:val="0"/>
          <w:numId w:val="20"/>
        </w:numPr>
        <w:pBdr>
          <w:top w:val="nil"/>
          <w:left w:val="nil"/>
          <w:bottom w:val="nil"/>
          <w:right w:val="nil"/>
          <w:between w:val="nil"/>
        </w:pBdr>
        <w:spacing w:before="0"/>
      </w:pPr>
      <w:r>
        <w:rPr>
          <w:color w:val="000000"/>
        </w:rPr>
        <w:t>Mã nguồn mở và tập trung vào cộng đồng.</w:t>
      </w:r>
    </w:p>
    <w:p w14:paraId="3157DE13" w14:textId="77777777" w:rsidR="002078B2" w:rsidRDefault="002078B2" w:rsidP="008F5D7F">
      <w:pPr>
        <w:pStyle w:val="Heading3"/>
      </w:pPr>
      <w:bookmarkStart w:id="95" w:name="_heading=h.3q5sasy" w:colFirst="0" w:colLast="0"/>
      <w:bookmarkEnd w:id="95"/>
      <w:r>
        <w:t xml:space="preserve"> Entity </w:t>
      </w:r>
      <w:r w:rsidRPr="008F5D7F">
        <w:t>Framework</w:t>
      </w:r>
    </w:p>
    <w:p w14:paraId="12EF5BD1" w14:textId="77777777" w:rsidR="002078B2" w:rsidRDefault="002078B2" w:rsidP="002078B2">
      <w:pPr>
        <w:ind w:left="360"/>
      </w:pPr>
      <w: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03A21D66" w14:textId="77777777" w:rsidR="002078B2" w:rsidRDefault="002078B2" w:rsidP="002078B2">
      <w:pPr>
        <w:ind w:left="360"/>
      </w:pPr>
      <w:r>
        <w:t>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7D4E7591" w14:textId="77777777" w:rsidR="002078B2" w:rsidRDefault="002078B2" w:rsidP="002078B2">
      <w:pPr>
        <w:ind w:left="360"/>
      </w:pPr>
      <w:r>
        <w:t xml:space="preserve">Cấu trúc của Entity Framework: </w:t>
      </w:r>
    </w:p>
    <w:p w14:paraId="46013FA0" w14:textId="77777777" w:rsidR="002078B2" w:rsidRDefault="002078B2" w:rsidP="002078B2">
      <w:pPr>
        <w:keepNext/>
        <w:ind w:left="360"/>
      </w:pPr>
      <w:r>
        <w:rPr>
          <w:noProof/>
        </w:rPr>
        <w:lastRenderedPageBreak/>
        <w:drawing>
          <wp:inline distT="0" distB="0" distL="0" distR="0" wp14:anchorId="7738E550" wp14:editId="5CC21BFB">
            <wp:extent cx="5334462" cy="2903472"/>
            <wp:effectExtent l="0" t="0" r="0" b="0"/>
            <wp:docPr id="157" name="image4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10;&#10;Description automatically generated"/>
                    <pic:cNvPicPr preferRelativeResize="0"/>
                  </pic:nvPicPr>
                  <pic:blipFill>
                    <a:blip r:embed="rId26"/>
                    <a:srcRect/>
                    <a:stretch>
                      <a:fillRect/>
                    </a:stretch>
                  </pic:blipFill>
                  <pic:spPr>
                    <a:xfrm>
                      <a:off x="0" y="0"/>
                      <a:ext cx="5334462" cy="2903472"/>
                    </a:xfrm>
                    <a:prstGeom prst="rect">
                      <a:avLst/>
                    </a:prstGeom>
                    <a:ln/>
                  </pic:spPr>
                </pic:pic>
              </a:graphicData>
            </a:graphic>
          </wp:inline>
        </w:drawing>
      </w:r>
    </w:p>
    <w:p w14:paraId="38F2B205" w14:textId="77777777" w:rsidR="002078B2" w:rsidRDefault="002078B2" w:rsidP="002078B2">
      <w:pPr>
        <w:keepNext/>
        <w:pBdr>
          <w:top w:val="nil"/>
          <w:left w:val="nil"/>
          <w:bottom w:val="nil"/>
          <w:right w:val="nil"/>
          <w:between w:val="nil"/>
        </w:pBdr>
        <w:jc w:val="center"/>
        <w:rPr>
          <w:color w:val="000000"/>
        </w:rPr>
      </w:pPr>
      <w:bookmarkStart w:id="96" w:name="_heading=h.25b2l0r" w:colFirst="0" w:colLast="0"/>
      <w:bookmarkEnd w:id="96"/>
      <w:r>
        <w:rPr>
          <w:color w:val="000000"/>
        </w:rPr>
        <w:t>Hình 13: Cấu trúc của Entity Framework</w:t>
      </w:r>
    </w:p>
    <w:p w14:paraId="51A43BF0" w14:textId="77777777" w:rsidR="002078B2" w:rsidRDefault="002078B2" w:rsidP="002078B2">
      <w:pPr>
        <w:numPr>
          <w:ilvl w:val="0"/>
          <w:numId w:val="12"/>
        </w:numPr>
        <w:pBdr>
          <w:top w:val="nil"/>
          <w:left w:val="nil"/>
          <w:bottom w:val="nil"/>
          <w:right w:val="nil"/>
          <w:between w:val="nil"/>
        </w:pBdr>
        <w:spacing w:after="0"/>
      </w:pPr>
      <w:r>
        <w:rPr>
          <w:color w:val="000000"/>
        </w:rPr>
        <w:t>EDM (Entity Data Model): EDM bao gồm 3 phần:</w:t>
      </w:r>
    </w:p>
    <w:p w14:paraId="249C4307" w14:textId="77777777" w:rsidR="002078B2" w:rsidRDefault="002078B2" w:rsidP="002078B2">
      <w:pPr>
        <w:numPr>
          <w:ilvl w:val="0"/>
          <w:numId w:val="17"/>
        </w:numPr>
        <w:pBdr>
          <w:top w:val="nil"/>
          <w:left w:val="nil"/>
          <w:bottom w:val="nil"/>
          <w:right w:val="nil"/>
          <w:between w:val="nil"/>
        </w:pBdr>
        <w:spacing w:before="0" w:after="0"/>
      </w:pPr>
      <w:r>
        <w:rPr>
          <w:color w:val="000000"/>
        </w:rPr>
        <w:t>Conceptual Model: Chứa các model class và các quan hệ của nó. Nó độc lập với thiết kế bảng CSDL của bạn.</w:t>
      </w:r>
    </w:p>
    <w:p w14:paraId="19C4190B" w14:textId="77777777" w:rsidR="002078B2" w:rsidRDefault="002078B2" w:rsidP="002078B2">
      <w:pPr>
        <w:numPr>
          <w:ilvl w:val="0"/>
          <w:numId w:val="17"/>
        </w:numPr>
        <w:pBdr>
          <w:top w:val="nil"/>
          <w:left w:val="nil"/>
          <w:bottom w:val="nil"/>
          <w:right w:val="nil"/>
          <w:between w:val="nil"/>
        </w:pBdr>
        <w:spacing w:before="0" w:after="0"/>
      </w:pPr>
      <w:r>
        <w:rPr>
          <w:color w:val="000000"/>
        </w:rPr>
        <w:t>Mapping: gồm có thông tin về cách Conceptual model kết nối với Storage model.</w:t>
      </w:r>
    </w:p>
    <w:p w14:paraId="13018900" w14:textId="77777777" w:rsidR="002078B2" w:rsidRDefault="002078B2" w:rsidP="002078B2">
      <w:pPr>
        <w:numPr>
          <w:ilvl w:val="0"/>
          <w:numId w:val="17"/>
        </w:numPr>
        <w:pBdr>
          <w:top w:val="nil"/>
          <w:left w:val="nil"/>
          <w:bottom w:val="nil"/>
          <w:right w:val="nil"/>
          <w:between w:val="nil"/>
        </w:pBdr>
        <w:spacing w:before="0" w:after="0"/>
      </w:pPr>
      <w:r>
        <w:rPr>
          <w:color w:val="000000"/>
        </w:rPr>
        <w:t>Storage Model: Đây là database design model bao gồm các bảng, views, stored procedures, và những quan hệ và các khóa.</w:t>
      </w:r>
    </w:p>
    <w:p w14:paraId="3CF17BD9" w14:textId="77777777" w:rsidR="002078B2" w:rsidRDefault="002078B2" w:rsidP="002078B2">
      <w:pPr>
        <w:numPr>
          <w:ilvl w:val="0"/>
          <w:numId w:val="12"/>
        </w:numPr>
        <w:pBdr>
          <w:top w:val="nil"/>
          <w:left w:val="nil"/>
          <w:bottom w:val="nil"/>
          <w:right w:val="nil"/>
          <w:between w:val="nil"/>
        </w:pBdr>
        <w:spacing w:before="0" w:after="0"/>
      </w:pPr>
      <w:r>
        <w:rPr>
          <w:color w:val="000000"/>
        </w:rPr>
        <w:t>LINQ to Entities: Là ngôn ngữ truy vấn sử dụng để viết các truy vấn tới object model. Trả về các thực thể được định nghĩa bên trong Conceptual model.</w:t>
      </w:r>
    </w:p>
    <w:p w14:paraId="17290C2D" w14:textId="77777777" w:rsidR="002078B2" w:rsidRDefault="002078B2" w:rsidP="002078B2">
      <w:pPr>
        <w:numPr>
          <w:ilvl w:val="0"/>
          <w:numId w:val="12"/>
        </w:numPr>
        <w:pBdr>
          <w:top w:val="nil"/>
          <w:left w:val="nil"/>
          <w:bottom w:val="nil"/>
          <w:right w:val="nil"/>
          <w:between w:val="nil"/>
        </w:pBdr>
        <w:spacing w:before="0" w:after="0"/>
      </w:pPr>
      <w:r>
        <w:rPr>
          <w:color w:val="000000"/>
        </w:rPr>
        <w:t>Entity SQL: Đây là một ngôn ngữ truy vấn khác, nó giống LINQ to Entities.</w:t>
      </w:r>
    </w:p>
    <w:p w14:paraId="1CC4D3BF" w14:textId="77777777" w:rsidR="002078B2" w:rsidRDefault="002078B2" w:rsidP="002078B2">
      <w:pPr>
        <w:numPr>
          <w:ilvl w:val="0"/>
          <w:numId w:val="12"/>
        </w:numPr>
        <w:pBdr>
          <w:top w:val="nil"/>
          <w:left w:val="nil"/>
          <w:bottom w:val="nil"/>
          <w:right w:val="nil"/>
          <w:between w:val="nil"/>
        </w:pBdr>
        <w:spacing w:before="0" w:after="0"/>
      </w:pPr>
      <w:r>
        <w:rPr>
          <w:color w:val="000000"/>
        </w:rPr>
        <w:t>Object Service: Object service sẽ có trách nhiệm trong việc cụ thể hóa quá trình chuyển đổi dữ liệu trả về từ một entity client data provider tới một entity object structure.</w:t>
      </w:r>
    </w:p>
    <w:p w14:paraId="45FBFF1B" w14:textId="77777777" w:rsidR="002078B2" w:rsidRDefault="002078B2" w:rsidP="002078B2">
      <w:pPr>
        <w:numPr>
          <w:ilvl w:val="0"/>
          <w:numId w:val="12"/>
        </w:numPr>
        <w:pBdr>
          <w:top w:val="nil"/>
          <w:left w:val="nil"/>
          <w:bottom w:val="nil"/>
          <w:right w:val="nil"/>
          <w:between w:val="nil"/>
        </w:pBdr>
        <w:spacing w:before="0" w:after="0"/>
      </w:pPr>
      <w:r>
        <w:rPr>
          <w:color w:val="000000"/>
        </w:rPr>
        <w:t>Entity Client Data Provider: Nhiệm vụ chính của nó là chuyển đổi L2E hoặc những truy vấn Entity SQL vào một truy vấn SQL. Nó được hiểu bởi CSDL cơ bản. Giao tiếp với ADO.Net data provider lần lượt gửi và nhận dữ liệu từ CSDL.</w:t>
      </w:r>
    </w:p>
    <w:p w14:paraId="6F769BE7" w14:textId="77777777" w:rsidR="002078B2" w:rsidRDefault="002078B2" w:rsidP="002078B2">
      <w:pPr>
        <w:numPr>
          <w:ilvl w:val="0"/>
          <w:numId w:val="12"/>
        </w:numPr>
        <w:pBdr>
          <w:top w:val="nil"/>
          <w:left w:val="nil"/>
          <w:bottom w:val="nil"/>
          <w:right w:val="nil"/>
          <w:between w:val="nil"/>
        </w:pBdr>
        <w:spacing w:before="0"/>
      </w:pPr>
      <w:r>
        <w:rPr>
          <w:color w:val="000000"/>
        </w:rPr>
        <w:t>ADO.Net Data Provider: Thực hiện giao tiếp với CSDL bằng sử dụng chuẩn ADO.Net.</w:t>
      </w:r>
    </w:p>
    <w:p w14:paraId="3447D8BE" w14:textId="77777777" w:rsidR="002078B2" w:rsidRDefault="002078B2" w:rsidP="002078B2">
      <w:pPr>
        <w:ind w:left="360"/>
      </w:pPr>
      <w:r>
        <w:t>Những tính năng đáng chú ý nhất của Entity framework:</w:t>
      </w:r>
    </w:p>
    <w:p w14:paraId="4352B32F" w14:textId="77777777" w:rsidR="002078B2" w:rsidRDefault="002078B2" w:rsidP="002078B2">
      <w:pPr>
        <w:numPr>
          <w:ilvl w:val="0"/>
          <w:numId w:val="12"/>
        </w:numPr>
        <w:pBdr>
          <w:top w:val="nil"/>
          <w:left w:val="nil"/>
          <w:bottom w:val="nil"/>
          <w:right w:val="nil"/>
          <w:between w:val="nil"/>
        </w:pBdr>
        <w:spacing w:after="0"/>
      </w:pPr>
      <w:r>
        <w:rPr>
          <w:color w:val="000000"/>
        </w:rPr>
        <w:t>Entity framework hỗ trợ stored procedure.</w:t>
      </w:r>
    </w:p>
    <w:p w14:paraId="56B0FAD3" w14:textId="77777777" w:rsidR="002078B2" w:rsidRDefault="002078B2" w:rsidP="002078B2">
      <w:pPr>
        <w:numPr>
          <w:ilvl w:val="0"/>
          <w:numId w:val="12"/>
        </w:numPr>
        <w:pBdr>
          <w:top w:val="nil"/>
          <w:left w:val="nil"/>
          <w:bottom w:val="nil"/>
          <w:right w:val="nil"/>
          <w:between w:val="nil"/>
        </w:pBdr>
        <w:spacing w:before="0" w:after="0"/>
      </w:pPr>
      <w:r>
        <w:rPr>
          <w:color w:val="000000"/>
        </w:rPr>
        <w:t>Nó làm việc với bất kỳ cơ sở dữ liệu quan hệ nào có Entity Framework hợp lệ.</w:t>
      </w:r>
    </w:p>
    <w:p w14:paraId="5E9347F1" w14:textId="77777777" w:rsidR="002078B2" w:rsidRDefault="002078B2" w:rsidP="002078B2">
      <w:pPr>
        <w:numPr>
          <w:ilvl w:val="0"/>
          <w:numId w:val="12"/>
        </w:numPr>
        <w:pBdr>
          <w:top w:val="nil"/>
          <w:left w:val="nil"/>
          <w:bottom w:val="nil"/>
          <w:right w:val="nil"/>
          <w:between w:val="nil"/>
        </w:pBdr>
        <w:spacing w:before="0" w:after="0"/>
      </w:pPr>
      <w:r>
        <w:rPr>
          <w:color w:val="000000"/>
        </w:rPr>
        <w:t>Entity Framework tạo truy vấn SQL từ LINQ to Entities.</w:t>
      </w:r>
    </w:p>
    <w:p w14:paraId="533BD9D7" w14:textId="77777777" w:rsidR="002078B2" w:rsidRDefault="002078B2" w:rsidP="002078B2">
      <w:pPr>
        <w:numPr>
          <w:ilvl w:val="0"/>
          <w:numId w:val="12"/>
        </w:numPr>
        <w:pBdr>
          <w:top w:val="nil"/>
          <w:left w:val="nil"/>
          <w:bottom w:val="nil"/>
          <w:right w:val="nil"/>
          <w:between w:val="nil"/>
        </w:pBdr>
        <w:spacing w:before="0" w:after="0"/>
      </w:pPr>
      <w:r>
        <w:rPr>
          <w:color w:val="000000"/>
        </w:rPr>
        <w:lastRenderedPageBreak/>
        <w:t>Nó được phát triển như một sản phẩm mã nguồn mở. Entity framework là một sản phẩm của Microsoft.</w:t>
      </w:r>
    </w:p>
    <w:p w14:paraId="3A20FF86" w14:textId="77777777" w:rsidR="002078B2" w:rsidRDefault="002078B2" w:rsidP="002078B2">
      <w:pPr>
        <w:numPr>
          <w:ilvl w:val="0"/>
          <w:numId w:val="12"/>
        </w:numPr>
        <w:pBdr>
          <w:top w:val="nil"/>
          <w:left w:val="nil"/>
          <w:bottom w:val="nil"/>
          <w:right w:val="nil"/>
          <w:between w:val="nil"/>
        </w:pBdr>
        <w:spacing w:before="0" w:after="0"/>
      </w:pPr>
      <w:r>
        <w:rPr>
          <w:color w:val="000000"/>
        </w:rPr>
        <w:t>EF cho phép tạo những câu lệnh thêm, xóa, cập nhật.</w:t>
      </w:r>
    </w:p>
    <w:p w14:paraId="1EF7792B" w14:textId="77777777" w:rsidR="002078B2" w:rsidRDefault="002078B2" w:rsidP="002078B2">
      <w:pPr>
        <w:numPr>
          <w:ilvl w:val="0"/>
          <w:numId w:val="12"/>
        </w:numPr>
        <w:pBdr>
          <w:top w:val="nil"/>
          <w:left w:val="nil"/>
          <w:bottom w:val="nil"/>
          <w:right w:val="nil"/>
          <w:between w:val="nil"/>
        </w:pBdr>
        <w:spacing w:before="0"/>
      </w:pPr>
      <w:r>
        <w:rPr>
          <w:color w:val="000000"/>
        </w:rPr>
        <w:t>Theo dõi những thay đổi của các đối tượng trong bộ nhớ.</w:t>
      </w:r>
    </w:p>
    <w:p w14:paraId="16F03706" w14:textId="77777777" w:rsidR="002078B2" w:rsidRDefault="002078B2" w:rsidP="002078B2">
      <w:pPr>
        <w:ind w:left="360"/>
      </w:pPr>
      <w:r>
        <w:t>Sử dụng Entity Framework sẽ đem lại những lợi ích sau:</w:t>
      </w:r>
    </w:p>
    <w:p w14:paraId="187B90D6" w14:textId="77777777" w:rsidR="002078B2" w:rsidRDefault="002078B2" w:rsidP="002078B2">
      <w:pPr>
        <w:numPr>
          <w:ilvl w:val="0"/>
          <w:numId w:val="11"/>
        </w:numPr>
        <w:pBdr>
          <w:top w:val="nil"/>
          <w:left w:val="nil"/>
          <w:bottom w:val="nil"/>
          <w:right w:val="nil"/>
          <w:between w:val="nil"/>
        </w:pBdr>
        <w:spacing w:after="0"/>
      </w:pPr>
      <w:r>
        <w:rPr>
          <w:color w:val="000000"/>
        </w:rPr>
        <w:t>Hỗ trợ việc thực hiện truy vấn dữ liệu. Linq to Entities hỗ trợ trực tiếp việc thao tác với objects được sinh ra từ Entity Framework, đồng nghĩa với việc có thể sử dụng nó để thao tác với dữ liệu mà không cần viết code SQL.</w:t>
      </w:r>
    </w:p>
    <w:p w14:paraId="5770294C" w14:textId="77777777" w:rsidR="002078B2" w:rsidRDefault="002078B2" w:rsidP="002078B2">
      <w:pPr>
        <w:numPr>
          <w:ilvl w:val="0"/>
          <w:numId w:val="11"/>
        </w:numPr>
        <w:pBdr>
          <w:top w:val="nil"/>
          <w:left w:val="nil"/>
          <w:bottom w:val="nil"/>
          <w:right w:val="nil"/>
          <w:between w:val="nil"/>
        </w:pBdr>
        <w:spacing w:before="0" w:after="0"/>
      </w:pPr>
      <w:r>
        <w:rPr>
          <w:color w:val="000000"/>
        </w:rPr>
        <w:t>Việc update các classes, commands dễ dàng mỗi khi cơ sở dữ liệu có sự thay đổi, điều này giúp bạn tiết kiệm thời gian đáng kể.</w:t>
      </w:r>
    </w:p>
    <w:p w14:paraId="04ED345C" w14:textId="77777777" w:rsidR="002078B2" w:rsidRDefault="002078B2" w:rsidP="002078B2">
      <w:pPr>
        <w:numPr>
          <w:ilvl w:val="0"/>
          <w:numId w:val="11"/>
        </w:numPr>
        <w:pBdr>
          <w:top w:val="nil"/>
          <w:left w:val="nil"/>
          <w:bottom w:val="nil"/>
          <w:right w:val="nil"/>
          <w:between w:val="nil"/>
        </w:pBdr>
        <w:spacing w:before="0" w:after="0"/>
      </w:pPr>
      <w:r>
        <w:rPr>
          <w:color w:val="000000"/>
        </w:rPr>
        <w:t>Entity Framework sẽ tự động tạo ra các classes, commands tương ứng cho việc select, insert, update, delete dữ liệu từ cơ sở dữ liệu quan hệ.</w:t>
      </w:r>
    </w:p>
    <w:p w14:paraId="1AFE688B" w14:textId="77777777" w:rsidR="002078B2" w:rsidRDefault="002078B2" w:rsidP="002078B2">
      <w:pPr>
        <w:numPr>
          <w:ilvl w:val="0"/>
          <w:numId w:val="11"/>
        </w:numPr>
        <w:pBdr>
          <w:top w:val="nil"/>
          <w:left w:val="nil"/>
          <w:bottom w:val="nil"/>
          <w:right w:val="nil"/>
          <w:between w:val="nil"/>
        </w:pBdr>
        <w:spacing w:before="0"/>
      </w:pPr>
      <w:r>
        <w:rPr>
          <w:color w:val="000000"/>
        </w:rP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2CFD5C09" w14:textId="77777777" w:rsidR="002078B2" w:rsidRDefault="002078B2" w:rsidP="008F5D7F">
      <w:pPr>
        <w:pStyle w:val="Heading3"/>
      </w:pPr>
      <w:bookmarkStart w:id="97" w:name="_heading=h.kgcv8k" w:colFirst="0" w:colLast="0"/>
      <w:bookmarkEnd w:id="97"/>
      <w:r>
        <w:t xml:space="preserve"> Sql </w:t>
      </w:r>
      <w:r w:rsidRPr="008F5D7F">
        <w:t>Server</w:t>
      </w:r>
    </w:p>
    <w:p w14:paraId="0EC0A050" w14:textId="77777777" w:rsidR="002078B2" w:rsidRDefault="002078B2" w:rsidP="002078B2">
      <w:r>
        <w:t xml:space="preserve">Microsoft SQL Server là một hệ thống quản lý cơ sở dữ liệu quan hệ (RDBMS) hỗ trợ nhiều ứng dụng xử lý giao dịch, nghiệp vụ thông minh và phân tích trong môi trường doanh nghiệp CNTT. Microsoft SQL Server là một trong năm hệ quản trị cơ sở dữ liệu được sử dụng nhiều nhất năm </w:t>
      </w:r>
      <w:proofErr w:type="gramStart"/>
      <w:r>
        <w:t>2022( theo</w:t>
      </w:r>
      <w:proofErr w:type="gramEnd"/>
      <w:r>
        <w:t xml:space="preserve"> thông kế của LearnSQL.com). </w:t>
      </w:r>
    </w:p>
    <w:p w14:paraId="0ED2C4C7" w14:textId="77777777" w:rsidR="002078B2" w:rsidRDefault="002078B2" w:rsidP="002078B2">
      <w:pPr>
        <w:keepNext/>
      </w:pPr>
      <w:r>
        <w:rPr>
          <w:noProof/>
        </w:rPr>
        <w:lastRenderedPageBreak/>
        <w:drawing>
          <wp:inline distT="0" distB="0" distL="0" distR="0" wp14:anchorId="1DB85802" wp14:editId="441506D0">
            <wp:extent cx="4876800" cy="3848100"/>
            <wp:effectExtent l="0" t="0" r="0" b="0"/>
            <wp:docPr id="158" name="image41.png" descr="The Most Popular Databases for 2022 | LearnSQL.com"/>
            <wp:cNvGraphicFramePr/>
            <a:graphic xmlns:a="http://schemas.openxmlformats.org/drawingml/2006/main">
              <a:graphicData uri="http://schemas.openxmlformats.org/drawingml/2006/picture">
                <pic:pic xmlns:pic="http://schemas.openxmlformats.org/drawingml/2006/picture">
                  <pic:nvPicPr>
                    <pic:cNvPr id="0" name="image41.png" descr="The Most Popular Databases for 2022 | LearnSQL.com"/>
                    <pic:cNvPicPr preferRelativeResize="0"/>
                  </pic:nvPicPr>
                  <pic:blipFill>
                    <a:blip r:embed="rId27"/>
                    <a:srcRect/>
                    <a:stretch>
                      <a:fillRect/>
                    </a:stretch>
                  </pic:blipFill>
                  <pic:spPr>
                    <a:xfrm>
                      <a:off x="0" y="0"/>
                      <a:ext cx="4876800" cy="3848100"/>
                    </a:xfrm>
                    <a:prstGeom prst="rect">
                      <a:avLst/>
                    </a:prstGeom>
                    <a:ln/>
                  </pic:spPr>
                </pic:pic>
              </a:graphicData>
            </a:graphic>
          </wp:inline>
        </w:drawing>
      </w:r>
    </w:p>
    <w:p w14:paraId="46D3C41C" w14:textId="77777777" w:rsidR="002078B2" w:rsidRDefault="002078B2" w:rsidP="002078B2">
      <w:pPr>
        <w:keepNext/>
        <w:pBdr>
          <w:top w:val="nil"/>
          <w:left w:val="nil"/>
          <w:bottom w:val="nil"/>
          <w:right w:val="nil"/>
          <w:between w:val="nil"/>
        </w:pBdr>
        <w:jc w:val="center"/>
        <w:rPr>
          <w:color w:val="000000"/>
        </w:rPr>
      </w:pPr>
      <w:bookmarkStart w:id="98" w:name="_heading=h.34g0dwd" w:colFirst="0" w:colLast="0"/>
      <w:bookmarkEnd w:id="98"/>
      <w:r>
        <w:rPr>
          <w:color w:val="000000"/>
        </w:rPr>
        <w:t>Hình 14: Thống kê các hệ quản trị cơ sở dữ liệu được sử dụng nhiều nhất năm 2022</w:t>
      </w:r>
    </w:p>
    <w:p w14:paraId="45173A64" w14:textId="77777777" w:rsidR="002078B2" w:rsidRDefault="002078B2" w:rsidP="002078B2">
      <w:r>
        <w:t>Giống như các hệ quản trị cơ sở dữ liệu quan hệ khác, Microsoft SQL Server được xây dựng dựa trên SQL, một ngôn ngữ lập trình tiêu chuẩn hóa sử dụng để quản lý cơ sở dữ liệu và truy vấn dữ liệu mà chúng chứa. SQL Server được liên kết với Transact-SQL (T-SQL), một triển khai SQL của Microsoft bổ sung một tập hợp các phần mở rộng lập trình độc quyền cho ngôn ngữ chuẩn.</w:t>
      </w:r>
    </w:p>
    <w:p w14:paraId="2727EE77" w14:textId="77777777" w:rsidR="002078B2" w:rsidRDefault="002078B2" w:rsidP="002078B2">
      <w:r>
        <w:t>Cũng giống như các hệ quản trị cơ sở dữ liệu quan hệ khác, SQL Server được xây dựng dựa trên cấu trúc dựa vào các dòng dữ liệu, liên kết các thành phần dữ liệu liên quan đến nhau trong các bảng dữ liệu với các bảng khác. Với phạm vi đồ án của mình, các dữ liệu đều có thể tổ chức phù hợp dưới dạng bảng, vì vậy em lựa chọn sử dụng SQL Server là hệ quản trị cơ sở dữ liệu của đồ án.</w:t>
      </w:r>
    </w:p>
    <w:p w14:paraId="41F4006E" w14:textId="77777777" w:rsidR="002078B2" w:rsidRDefault="002078B2" w:rsidP="008F5D7F">
      <w:pPr>
        <w:pStyle w:val="Heading1"/>
        <w:framePr w:wrap="notBeside"/>
      </w:pPr>
      <w:bookmarkStart w:id="99" w:name="_heading=h.1jlao46" w:colFirst="0" w:colLast="0"/>
      <w:bookmarkEnd w:id="99"/>
      <w:r>
        <w:lastRenderedPageBreak/>
        <w:t xml:space="preserve">Phát </w:t>
      </w:r>
      <w:r w:rsidRPr="008F5D7F">
        <w:t>triển</w:t>
      </w:r>
      <w:r>
        <w:t xml:space="preserve"> và triển khai ứng dụng</w:t>
      </w:r>
    </w:p>
    <w:p w14:paraId="48C15473" w14:textId="77777777" w:rsidR="002078B2" w:rsidRDefault="002078B2" w:rsidP="008F5D7F">
      <w:pPr>
        <w:pStyle w:val="Heading2"/>
      </w:pPr>
      <w:bookmarkStart w:id="100" w:name="_heading=h.43ky6rz" w:colFirst="0" w:colLast="0"/>
      <w:bookmarkEnd w:id="100"/>
      <w:r>
        <w:t xml:space="preserve">Thiết kế kiến </w:t>
      </w:r>
      <w:r w:rsidRPr="008F5D7F">
        <w:t>trúc</w:t>
      </w:r>
    </w:p>
    <w:p w14:paraId="3BD1AD79" w14:textId="77777777" w:rsidR="002078B2" w:rsidRDefault="002078B2" w:rsidP="008F5D7F">
      <w:pPr>
        <w:pStyle w:val="Heading3"/>
      </w:pPr>
      <w:bookmarkStart w:id="101" w:name="_heading=h.2iq8gzs" w:colFirst="0" w:colLast="0"/>
      <w:bookmarkEnd w:id="101"/>
      <w:r>
        <w:t xml:space="preserve">Lựa chọn kiến </w:t>
      </w:r>
      <w:r w:rsidRPr="008F5D7F">
        <w:t>trúc</w:t>
      </w:r>
      <w:r>
        <w:t xml:space="preserve"> phần mềm</w:t>
      </w:r>
    </w:p>
    <w:p w14:paraId="75F8D1CC" w14:textId="77777777" w:rsidR="002078B2" w:rsidRDefault="002078B2" w:rsidP="008F5D7F">
      <w:pPr>
        <w:pStyle w:val="Heading4"/>
      </w:pPr>
      <w:bookmarkStart w:id="102" w:name="_heading=h.xvir7l" w:colFirst="0" w:colLast="0"/>
      <w:bookmarkEnd w:id="102"/>
      <w:r>
        <w:t xml:space="preserve">Kiến trúc </w:t>
      </w:r>
      <w:r w:rsidRPr="008F5D7F">
        <w:t>client</w:t>
      </w:r>
      <w:r>
        <w:t>-server</w:t>
      </w:r>
    </w:p>
    <w:p w14:paraId="65956CF4" w14:textId="77777777" w:rsidR="002078B2" w:rsidRDefault="002078B2" w:rsidP="002078B2">
      <w:pPr>
        <w:keepNext/>
      </w:pPr>
      <w:r>
        <w:rPr>
          <w:noProof/>
        </w:rPr>
        <w:drawing>
          <wp:inline distT="0" distB="0" distL="0" distR="0" wp14:anchorId="75B33B57" wp14:editId="77F87A61">
            <wp:extent cx="5575935" cy="3052445"/>
            <wp:effectExtent l="0" t="0" r="0" b="0"/>
            <wp:docPr id="159"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8"/>
                    <a:srcRect/>
                    <a:stretch>
                      <a:fillRect/>
                    </a:stretch>
                  </pic:blipFill>
                  <pic:spPr>
                    <a:xfrm>
                      <a:off x="0" y="0"/>
                      <a:ext cx="5575935" cy="3052445"/>
                    </a:xfrm>
                    <a:prstGeom prst="rect">
                      <a:avLst/>
                    </a:prstGeom>
                    <a:ln/>
                  </pic:spPr>
                </pic:pic>
              </a:graphicData>
            </a:graphic>
          </wp:inline>
        </w:drawing>
      </w:r>
    </w:p>
    <w:p w14:paraId="3081B192" w14:textId="77777777" w:rsidR="002078B2" w:rsidRDefault="002078B2" w:rsidP="002078B2">
      <w:pPr>
        <w:keepNext/>
        <w:pBdr>
          <w:top w:val="nil"/>
          <w:left w:val="nil"/>
          <w:bottom w:val="nil"/>
          <w:right w:val="nil"/>
          <w:between w:val="nil"/>
        </w:pBdr>
        <w:jc w:val="center"/>
        <w:rPr>
          <w:color w:val="000000"/>
        </w:rPr>
      </w:pPr>
      <w:bookmarkStart w:id="103" w:name="_heading=h.3hv69ve" w:colFirst="0" w:colLast="0"/>
      <w:bookmarkEnd w:id="103"/>
      <w:r>
        <w:rPr>
          <w:color w:val="000000"/>
        </w:rPr>
        <w:t>Hình 15: Kiến trúc Client-Server</w:t>
      </w:r>
    </w:p>
    <w:p w14:paraId="7A85FB36" w14:textId="77777777" w:rsidR="002078B2" w:rsidRDefault="002078B2" w:rsidP="002078B2">
      <w:pPr>
        <w:jc w:val="left"/>
      </w:pPr>
      <w:r>
        <w:t>Hệ thống ứng dụng sẽ bao gồm 2 phần chính: Phần giao diện người dùng (Front-end hay</w:t>
      </w:r>
    </w:p>
    <w:p w14:paraId="01034A45" w14:textId="77777777" w:rsidR="002078B2" w:rsidRDefault="002078B2" w:rsidP="002078B2">
      <w:pPr>
        <w:jc w:val="left"/>
      </w:pPr>
      <w:r>
        <w:t>Web UI) và phần Lưu trữ, xử lý Logic (Back-end), giao tiếp với nhau qua API (Application Programming Interface) với chuẩn RESTful.</w:t>
      </w:r>
    </w:p>
    <w:p w14:paraId="09691FC1" w14:textId="0CC3FA43" w:rsidR="002078B2" w:rsidRDefault="002078B2" w:rsidP="002417BD">
      <w:pPr>
        <w:jc w:val="left"/>
        <w:rPr>
          <w:color w:val="000000"/>
        </w:rPr>
      </w:pPr>
      <w:commentRangeStart w:id="104"/>
      <w:r>
        <w:t>Các quy tắc của một hệ thống chuẩn RESTful API:</w:t>
      </w:r>
      <w:commentRangeEnd w:id="104"/>
      <w:r w:rsidR="00610525">
        <w:rPr>
          <w:rStyle w:val="CommentReference"/>
        </w:rPr>
        <w:commentReference w:id="104"/>
      </w:r>
      <w:r w:rsidR="000E550F">
        <w:rPr>
          <w:color w:val="000000"/>
        </w:rPr>
        <w:t xml:space="preserve"> </w:t>
      </w:r>
      <w:r>
        <w:rPr>
          <w:color w:val="000000"/>
        </w:rPr>
        <w:t xml:space="preserve">Sử dụng giao diện thống nhất (UI). Tài nguyên phải được nhận dạng duy nhất thông qua một URL và chỉ bằng cách sử dụng các phương </w:t>
      </w:r>
      <w:r w:rsidR="000A400F">
        <w:rPr>
          <w:color w:val="000000"/>
        </w:rPr>
        <w:t xml:space="preserve">thức </w:t>
      </w:r>
      <w:r>
        <w:rPr>
          <w:color w:val="000000"/>
        </w:rPr>
        <w:t>cơ bản của giao thức mạng, chẳng hạn như DELETE, PUT</w:t>
      </w:r>
      <w:r w:rsidR="00142FF9">
        <w:rPr>
          <w:color w:val="000000"/>
        </w:rPr>
        <w:t>, POST</w:t>
      </w:r>
      <w:r>
        <w:rPr>
          <w:color w:val="000000"/>
        </w:rPr>
        <w:t xml:space="preserve"> và GET với HTTP, nếu có thể thao tác tài nguyên.</w:t>
      </w:r>
      <w:r w:rsidR="005E1FF1">
        <w:rPr>
          <w:color w:val="000000"/>
        </w:rPr>
        <w:t xml:space="preserve"> </w:t>
      </w:r>
      <w:r>
        <w:rPr>
          <w:color w:val="000000"/>
        </w:rPr>
        <w:t>Hệ thống hoạt động theo mô hình client-server, trong đó server là tập hợp các service nhỏ lắng nghe các request từ client. Với từng request khác nhau thì có thể</w:t>
      </w:r>
      <w:r w:rsidR="00AA500B">
        <w:rPr>
          <w:color w:val="000000"/>
        </w:rPr>
        <w:t xml:space="preserve"> </w:t>
      </w:r>
      <w:r>
        <w:rPr>
          <w:color w:val="000000"/>
        </w:rPr>
        <w:t>một hoặc nhiều service xử lý. Server và client không lưu trạng thái của nhau, mỗi</w:t>
      </w:r>
      <w:r w:rsidR="00117EBC">
        <w:rPr>
          <w:color w:val="000000"/>
        </w:rPr>
        <w:t xml:space="preserve"> </w:t>
      </w:r>
      <w:r>
        <w:rPr>
          <w:color w:val="000000"/>
        </w:rPr>
        <w:t xml:space="preserve">request lên server thì client phải đóng gói thông tin đầy đủ để server hiểu </w:t>
      </w:r>
      <w:r>
        <w:rPr>
          <w:color w:val="000000"/>
        </w:rPr>
        <w:lastRenderedPageBreak/>
        <w:t>được. Hệ thống phát triển theo hướng này có ưu điểm nhưng cũng tồn tại những khuyết điểm điển hình là gia tăng lượng thông tin cần truyền tải giữa client và server. Các response có thể lấy ra từ cache</w:t>
      </w:r>
      <w:r w:rsidR="00096F76">
        <w:rPr>
          <w:color w:val="000000"/>
        </w:rPr>
        <w:t xml:space="preserve"> (khả năng caching)</w:t>
      </w:r>
      <w:r>
        <w:rPr>
          <w:color w:val="000000"/>
        </w:rPr>
        <w:t xml:space="preserve">. Bằng cách cache các response, server giảm tải việc xử lý request, còn client cũng nhận được thông tin nhanh hơn. </w:t>
      </w:r>
      <w:r w:rsidR="002417BD">
        <w:t>Trong</w:t>
      </w:r>
      <w:r>
        <w:rPr>
          <w:color w:val="000000"/>
        </w:rPr>
        <w:t xml:space="preserve">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19D45A0E" w14:textId="3A79AD06" w:rsidR="00F16EF2" w:rsidRDefault="00F16EF2" w:rsidP="00476021">
      <w:pPr>
        <w:jc w:val="left"/>
      </w:pPr>
      <w:r>
        <w:rPr>
          <w:color w:val="000000"/>
        </w:rPr>
        <w:t xml:space="preserve">Với nhu cầu đáp ứng đa nền tảng trong tương lai, ứng dụng </w:t>
      </w:r>
      <w:r w:rsidR="00DE6A65">
        <w:rPr>
          <w:color w:val="000000"/>
        </w:rPr>
        <w:t xml:space="preserve">được xây dựng theo kiến trúc client-server với chuẩn </w:t>
      </w:r>
      <w:r w:rsidR="00DE6A65">
        <w:t>RESTful API đảm bảo tách biệt hai phần client và server với client chịu trách nhiệm cung cấp giao diện cho người dùng, server thực hiện xử lý dữ liệu được lưu trữ. Với việc tách biệt như vậy, khi có nhu cầu phát triển ứng dụng trên một nền tảng khác như mobile hay tablet, việc phát triển sẽ chỉ cần tập trung vào thay đổi giao diện từ web thành mobile.</w:t>
      </w:r>
    </w:p>
    <w:p w14:paraId="20F3E4B0" w14:textId="77777777" w:rsidR="002078B2" w:rsidRDefault="002078B2" w:rsidP="00E2322F">
      <w:pPr>
        <w:pStyle w:val="Heading4"/>
      </w:pPr>
      <w:bookmarkStart w:id="105" w:name="_heading=h.1x0gk37" w:colFirst="0" w:colLast="0"/>
      <w:bookmarkEnd w:id="105"/>
      <w:commentRangeStart w:id="106"/>
      <w:r>
        <w:t>Kiến trúc MVVM (</w:t>
      </w:r>
      <w:r w:rsidRPr="00E2322F">
        <w:t>Model</w:t>
      </w:r>
      <w:r>
        <w:t>-View-Viewmodel)</w:t>
      </w:r>
      <w:commentRangeEnd w:id="106"/>
      <w:r w:rsidR="001646BA">
        <w:rPr>
          <w:rStyle w:val="CommentReference"/>
          <w:b w:val="0"/>
          <w:bCs w:val="0"/>
        </w:rPr>
        <w:commentReference w:id="106"/>
      </w:r>
    </w:p>
    <w:p w14:paraId="479908E8" w14:textId="77777777" w:rsidR="002078B2" w:rsidRDefault="002078B2" w:rsidP="002078B2">
      <w:pPr>
        <w:keepNext/>
      </w:pPr>
      <w:r>
        <w:rPr>
          <w:noProof/>
        </w:rPr>
        <w:drawing>
          <wp:inline distT="0" distB="0" distL="0" distR="0" wp14:anchorId="127BCC29" wp14:editId="3253EA2E">
            <wp:extent cx="5575935" cy="2745105"/>
            <wp:effectExtent l="0" t="0" r="0" b="0"/>
            <wp:docPr id="160"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29"/>
                    <a:srcRect/>
                    <a:stretch>
                      <a:fillRect/>
                    </a:stretch>
                  </pic:blipFill>
                  <pic:spPr>
                    <a:xfrm>
                      <a:off x="0" y="0"/>
                      <a:ext cx="5575935" cy="2745105"/>
                    </a:xfrm>
                    <a:prstGeom prst="rect">
                      <a:avLst/>
                    </a:prstGeom>
                    <a:ln/>
                  </pic:spPr>
                </pic:pic>
              </a:graphicData>
            </a:graphic>
          </wp:inline>
        </w:drawing>
      </w:r>
    </w:p>
    <w:p w14:paraId="54F7855F" w14:textId="77777777" w:rsidR="002078B2" w:rsidRDefault="002078B2" w:rsidP="002078B2">
      <w:pPr>
        <w:keepNext/>
        <w:pBdr>
          <w:top w:val="nil"/>
          <w:left w:val="nil"/>
          <w:bottom w:val="nil"/>
          <w:right w:val="nil"/>
          <w:between w:val="nil"/>
        </w:pBdr>
        <w:jc w:val="center"/>
        <w:rPr>
          <w:color w:val="000000"/>
        </w:rPr>
      </w:pPr>
      <w:bookmarkStart w:id="107" w:name="_heading=h.4h042r0" w:colFirst="0" w:colLast="0"/>
      <w:bookmarkEnd w:id="107"/>
      <w:r>
        <w:rPr>
          <w:color w:val="000000"/>
        </w:rPr>
        <w:t>Hình 16: Kiến trúc MVVM (Model-View-Viewmodel)</w:t>
      </w:r>
    </w:p>
    <w:p w14:paraId="36C4663A" w14:textId="42101ACB" w:rsidR="002078B2" w:rsidRDefault="002078B2" w:rsidP="002078B2">
      <w:pPr>
        <w:jc w:val="left"/>
        <w:rPr>
          <w:color w:val="000000"/>
        </w:rPr>
      </w:pPr>
      <w:r>
        <w:rPr>
          <w:b/>
          <w:color w:val="000000"/>
        </w:rPr>
        <w:t>View</w:t>
      </w:r>
      <w:r>
        <w:rPr>
          <w:color w:val="000000"/>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r>
        <w:rPr>
          <w:color w:val="000000"/>
        </w:rPr>
        <w:br/>
      </w:r>
      <w:r>
        <w:rPr>
          <w:b/>
          <w:color w:val="000000"/>
        </w:rPr>
        <w:t>Model</w:t>
      </w:r>
      <w:r>
        <w:rPr>
          <w:color w:val="000000"/>
        </w:rPr>
        <w:t>: Cũng tương tự như trong mô hình MVC. Model là các đối tượng giúp truy xuất và</w:t>
      </w:r>
      <w:r>
        <w:rPr>
          <w:color w:val="000000"/>
        </w:rPr>
        <w:br/>
        <w:t>thao tác trên dữ liệu thực sự.</w:t>
      </w:r>
      <w:r>
        <w:rPr>
          <w:color w:val="000000"/>
        </w:rPr>
        <w:br/>
      </w:r>
      <w:r>
        <w:rPr>
          <w:b/>
          <w:color w:val="000000"/>
        </w:rPr>
        <w:t>ViewModel</w:t>
      </w:r>
      <w:r>
        <w:rPr>
          <w:color w:val="000000"/>
        </w:rPr>
        <w:t>: Lớp trung gian giữa View và Model. ViewModel có thể được xem là thành</w:t>
      </w:r>
      <w:r>
        <w:rPr>
          <w:color w:val="000000"/>
        </w:rPr>
        <w:br/>
        <w:t>phần thay thế cho Controller trong mô hình MVC. Nó chứa các mã lệnh cần thiết để thực</w:t>
      </w:r>
      <w:r>
        <w:rPr>
          <w:color w:val="000000"/>
        </w:rPr>
        <w:br/>
      </w:r>
      <w:r>
        <w:rPr>
          <w:color w:val="000000"/>
        </w:rPr>
        <w:lastRenderedPageBreak/>
        <w:t>hiện ràng buộc dữ liệu (data binding). Ưu điểm của mô hình này là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ứng dụng). Chính đặc điểm này MVVM thường được phối hợp với các thư viện hỗ trợ Reactive Programming hay Event/Data Stream, đây là triết lý lập trình hiện đại và hiệu quả phát triển rất mạnh trong những năm gần đây.</w:t>
      </w:r>
    </w:p>
    <w:p w14:paraId="7EE0BA81" w14:textId="101648F4" w:rsidR="0056365A" w:rsidRDefault="0056365A" w:rsidP="002078B2">
      <w:pPr>
        <w:jc w:val="left"/>
        <w:rPr>
          <w:color w:val="000000"/>
        </w:rPr>
      </w:pPr>
      <w:r>
        <w:rPr>
          <w:color w:val="000000"/>
        </w:rPr>
        <w:t xml:space="preserve">Đây là mô hình được framework VueJS sử </w:t>
      </w:r>
      <w:r w:rsidR="00700E36">
        <w:rPr>
          <w:color w:val="000000"/>
        </w:rPr>
        <w:t xml:space="preserve">dụng trong việc xây dựng giao diện, vì vậy với việc sử dụng framework này, tính tái sử dụng của mã nguồn được nâng cao do việc xây dựng một ViewModel có thể sử dụng lại ở nhiều nơi. Cơ chế của Observer Pattern cũng cho phép </w:t>
      </w:r>
      <w:r w:rsidR="00581D94">
        <w:rPr>
          <w:color w:val="000000"/>
        </w:rPr>
        <w:t>VueJS cập nhật lại giao diện ngay khi có thay đổi của các dữ liệu đã được gán vào giao diện (data binding).</w:t>
      </w:r>
    </w:p>
    <w:p w14:paraId="27929B4F" w14:textId="77777777" w:rsidR="002078B2" w:rsidRDefault="002078B2" w:rsidP="00E2322F">
      <w:pPr>
        <w:pStyle w:val="Heading4"/>
      </w:pPr>
      <w:bookmarkStart w:id="108" w:name="_heading=h.2w5ecyt" w:colFirst="0" w:colLast="0"/>
      <w:bookmarkEnd w:id="108"/>
      <w:r>
        <w:t>Kiến trúc 3-layer</w:t>
      </w:r>
    </w:p>
    <w:p w14:paraId="3E5CF02E" w14:textId="77777777" w:rsidR="002078B2" w:rsidRDefault="002078B2" w:rsidP="002078B2">
      <w:r>
        <w:t xml:space="preserve">3- layer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(3-layer) được coi là một kiến trúc phần mềm và là một mẫu thiết kế.” </w:t>
      </w:r>
    </w:p>
    <w:p w14:paraId="0E76DD52" w14:textId="77777777" w:rsidR="002078B2" w:rsidRDefault="002078B2" w:rsidP="002078B2">
      <w:r>
        <w:t>Đây là kiến trúc triển khai ứng dụng ở mức vật lý. Kiến trúc gồm 3 module chính và riêng biệt:</w:t>
      </w:r>
    </w:p>
    <w:p w14:paraId="011546A5" w14:textId="77777777" w:rsidR="002078B2" w:rsidRDefault="002078B2" w:rsidP="002078B2">
      <w:pPr>
        <w:numPr>
          <w:ilvl w:val="0"/>
          <w:numId w:val="11"/>
        </w:numPr>
        <w:pBdr>
          <w:top w:val="nil"/>
          <w:left w:val="nil"/>
          <w:bottom w:val="nil"/>
          <w:right w:val="nil"/>
          <w:between w:val="nil"/>
        </w:pBdr>
        <w:spacing w:after="0"/>
      </w:pPr>
      <w:r>
        <w:rPr>
          <w:color w:val="000000"/>
        </w:rPr>
        <w:t>Tầng Presentation: hiển thị các thành phần giao diện để tương tác với người dùng như tiếp nhận thông tin, thông báo lỗi, …</w:t>
      </w:r>
    </w:p>
    <w:p w14:paraId="2843CFBB" w14:textId="77777777" w:rsidR="002078B2" w:rsidRDefault="002078B2" w:rsidP="002078B2">
      <w:pPr>
        <w:numPr>
          <w:ilvl w:val="0"/>
          <w:numId w:val="11"/>
        </w:numPr>
        <w:pBdr>
          <w:top w:val="nil"/>
          <w:left w:val="nil"/>
          <w:bottom w:val="nil"/>
          <w:right w:val="nil"/>
          <w:between w:val="nil"/>
        </w:pBdr>
        <w:spacing w:before="0" w:after="0"/>
      </w:pPr>
      <w:r>
        <w:rPr>
          <w:color w:val="000000"/>
        </w:rPr>
        <w:t>Tầng Business Logic: thực hiện các hành động nghiệp vụ của phần mềm như tính toán, đánh giá tính hợp lệ của thông tin, … Tầng này còn di chuyển, xử lí thông tin giữa 2 tầng trên dưới.</w:t>
      </w:r>
    </w:p>
    <w:p w14:paraId="4C84FDB8" w14:textId="77777777" w:rsidR="002078B2" w:rsidRDefault="002078B2" w:rsidP="002078B2">
      <w:pPr>
        <w:numPr>
          <w:ilvl w:val="0"/>
          <w:numId w:val="11"/>
        </w:numPr>
        <w:pBdr>
          <w:top w:val="nil"/>
          <w:left w:val="nil"/>
          <w:bottom w:val="nil"/>
          <w:right w:val="nil"/>
          <w:between w:val="nil"/>
        </w:pBdr>
        <w:spacing w:before="0"/>
      </w:pPr>
      <w:r>
        <w:rPr>
          <w:color w:val="000000"/>
        </w:rPr>
        <w:t>Tầng Data: nơi lưu trữ và trích xuất dữ liệu từ các hệ quản trị CSDL hay các file trong hệ thống. Cho phép tầng Business logic thực hiện các truy vấn dữ liệu.</w:t>
      </w:r>
    </w:p>
    <w:p w14:paraId="25065772" w14:textId="77777777" w:rsidR="002078B2" w:rsidRDefault="002078B2" w:rsidP="002078B2">
      <w:pPr>
        <w:keepNext/>
      </w:pPr>
      <w:r>
        <w:rPr>
          <w:noProof/>
        </w:rPr>
        <w:lastRenderedPageBreak/>
        <w:drawing>
          <wp:inline distT="0" distB="0" distL="0" distR="0" wp14:anchorId="584BC3C5" wp14:editId="6DA24D55">
            <wp:extent cx="5575935" cy="2689860"/>
            <wp:effectExtent l="0" t="0" r="0" b="0"/>
            <wp:docPr id="161" name="image5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10;&#10;Description automatically generated"/>
                    <pic:cNvPicPr preferRelativeResize="0"/>
                  </pic:nvPicPr>
                  <pic:blipFill>
                    <a:blip r:embed="rId30"/>
                    <a:srcRect/>
                    <a:stretch>
                      <a:fillRect/>
                    </a:stretch>
                  </pic:blipFill>
                  <pic:spPr>
                    <a:xfrm>
                      <a:off x="0" y="0"/>
                      <a:ext cx="5575935" cy="2689860"/>
                    </a:xfrm>
                    <a:prstGeom prst="rect">
                      <a:avLst/>
                    </a:prstGeom>
                    <a:ln/>
                  </pic:spPr>
                </pic:pic>
              </a:graphicData>
            </a:graphic>
          </wp:inline>
        </w:drawing>
      </w:r>
    </w:p>
    <w:p w14:paraId="7F55793E" w14:textId="77777777" w:rsidR="002078B2" w:rsidRDefault="002078B2" w:rsidP="002078B2">
      <w:pPr>
        <w:keepNext/>
        <w:pBdr>
          <w:top w:val="nil"/>
          <w:left w:val="nil"/>
          <w:bottom w:val="nil"/>
          <w:right w:val="nil"/>
          <w:between w:val="nil"/>
        </w:pBdr>
        <w:jc w:val="center"/>
        <w:rPr>
          <w:color w:val="000000"/>
        </w:rPr>
      </w:pPr>
      <w:bookmarkStart w:id="109" w:name="_heading=h.1baon6m" w:colFirst="0" w:colLast="0"/>
      <w:bookmarkEnd w:id="109"/>
      <w:r>
        <w:rPr>
          <w:color w:val="000000"/>
        </w:rPr>
        <w:t>Hình 17: Mô hình 3-layer</w:t>
      </w:r>
    </w:p>
    <w:p w14:paraId="0D192EA5" w14:textId="77777777" w:rsidR="002078B2" w:rsidRDefault="002078B2" w:rsidP="002078B2">
      <w:r>
        <w:t>Mô hình 3-layer gồm có 3 phần chính:</w:t>
      </w:r>
    </w:p>
    <w:p w14:paraId="1A1F31CE" w14:textId="77777777" w:rsidR="002078B2" w:rsidRDefault="002078B2" w:rsidP="002078B2">
      <w:r>
        <w:t>– Presentation Layer (GUI):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14:paraId="39C678B7" w14:textId="77777777" w:rsidR="002078B2" w:rsidRDefault="002078B2" w:rsidP="002078B2">
      <w:r>
        <w:t>– Business Logic Layer (BLL): Layer này phân ra 2 thành nhiệm vụ:</w:t>
      </w:r>
    </w:p>
    <w:p w14:paraId="0E11C5E5" w14:textId="77777777" w:rsidR="002078B2" w:rsidRDefault="002078B2" w:rsidP="002078B2">
      <w:pPr>
        <w:numPr>
          <w:ilvl w:val="0"/>
          <w:numId w:val="17"/>
        </w:numPr>
        <w:pBdr>
          <w:top w:val="nil"/>
          <w:left w:val="nil"/>
          <w:bottom w:val="nil"/>
          <w:right w:val="nil"/>
          <w:between w:val="nil"/>
        </w:pBdr>
        <w:spacing w:after="0"/>
      </w:pPr>
      <w:r>
        <w:rPr>
          <w:color w:val="000000"/>
        </w:rPr>
        <w:t>Đây là nơi đáp ứng các yêu cầu thao tác dữ liệu của GUI layer, xử lý chính nguồn dữ liệu từ Presentation Layer trước khi truyền xuống Data Access Layer và lưu xuống hệ quản trị CSDL.</w:t>
      </w:r>
    </w:p>
    <w:p w14:paraId="5AE1AB9F" w14:textId="77777777" w:rsidR="002078B2" w:rsidRDefault="002078B2" w:rsidP="002078B2">
      <w:pPr>
        <w:numPr>
          <w:ilvl w:val="0"/>
          <w:numId w:val="17"/>
        </w:numPr>
        <w:pBdr>
          <w:top w:val="nil"/>
          <w:left w:val="nil"/>
          <w:bottom w:val="nil"/>
          <w:right w:val="nil"/>
          <w:between w:val="nil"/>
        </w:pBdr>
        <w:spacing w:before="0"/>
      </w:pPr>
      <w:r>
        <w:rPr>
          <w:color w:val="000000"/>
        </w:rPr>
        <w:t>Đây còn là nơi kiểm tra các ràng buộc, tính toàn vẹn và hợp lệ dữ liệu, thực hiện tính toán và xử lý các yêu cầu nghiệp vụ, trước khi trả kết quả về Presentation Layer.</w:t>
      </w:r>
    </w:p>
    <w:p w14:paraId="1E81CCE7" w14:textId="77777777" w:rsidR="002078B2" w:rsidRDefault="002078B2" w:rsidP="002078B2">
      <w:r>
        <w:t>– Data Access Layer (DAL): Lớp này có chức năng giao tiếp với hệ quản trị CSDL như thực hiện các công việc liên quan đến lưu trữ và truy vấn dữ liệu (tìm kiếm, thêm, xóa, sửa…).</w:t>
      </w:r>
    </w:p>
    <w:p w14:paraId="749E8119" w14:textId="77777777" w:rsidR="002078B2" w:rsidRDefault="002078B2" w:rsidP="002078B2">
      <w:r>
        <w:t>Ưu điểm</w:t>
      </w:r>
    </w:p>
    <w:p w14:paraId="7FCB8B59" w14:textId="77777777" w:rsidR="002078B2" w:rsidRDefault="002078B2" w:rsidP="002078B2">
      <w:pPr>
        <w:numPr>
          <w:ilvl w:val="0"/>
          <w:numId w:val="17"/>
        </w:numPr>
        <w:pBdr>
          <w:top w:val="nil"/>
          <w:left w:val="nil"/>
          <w:bottom w:val="nil"/>
          <w:right w:val="nil"/>
          <w:between w:val="nil"/>
        </w:pBdr>
        <w:spacing w:after="0"/>
      </w:pPr>
      <w:r>
        <w:rPr>
          <w:color w:val="000000"/>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EADCB7F" w14:textId="77777777" w:rsidR="002078B2" w:rsidRDefault="002078B2" w:rsidP="002078B2">
      <w:pPr>
        <w:numPr>
          <w:ilvl w:val="0"/>
          <w:numId w:val="17"/>
        </w:numPr>
        <w:pBdr>
          <w:top w:val="nil"/>
          <w:left w:val="nil"/>
          <w:bottom w:val="nil"/>
          <w:right w:val="nil"/>
          <w:between w:val="nil"/>
        </w:pBdr>
        <w:spacing w:before="0" w:after="0"/>
      </w:pPr>
      <w:r>
        <w:rPr>
          <w:color w:val="000000"/>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C648BD9" w14:textId="77777777" w:rsidR="002078B2" w:rsidRDefault="002078B2" w:rsidP="002078B2">
      <w:pPr>
        <w:numPr>
          <w:ilvl w:val="0"/>
          <w:numId w:val="17"/>
        </w:numPr>
        <w:pBdr>
          <w:top w:val="nil"/>
          <w:left w:val="nil"/>
          <w:bottom w:val="nil"/>
          <w:right w:val="nil"/>
          <w:between w:val="nil"/>
        </w:pBdr>
        <w:spacing w:before="0" w:after="0"/>
      </w:pPr>
      <w:r>
        <w:rPr>
          <w:color w:val="000000"/>
        </w:rPr>
        <w:lastRenderedPageBreak/>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2855CCF7" w14:textId="77777777" w:rsidR="002078B2" w:rsidRDefault="002078B2" w:rsidP="002078B2">
      <w:pPr>
        <w:numPr>
          <w:ilvl w:val="0"/>
          <w:numId w:val="17"/>
        </w:numPr>
        <w:pBdr>
          <w:top w:val="nil"/>
          <w:left w:val="nil"/>
          <w:bottom w:val="nil"/>
          <w:right w:val="nil"/>
          <w:between w:val="nil"/>
        </w:pBdr>
        <w:spacing w:before="0" w:after="0"/>
      </w:pPr>
      <w:r>
        <w:rPr>
          <w:color w:val="000000"/>
        </w:rPr>
        <w:t>Dễ bàn giao. Nếu mọi người đều theo một quy chuẩn đã được định sẵn, thì công việc bàn giao, tương tác với nhau sẽ dễ dàng hơn và tiết kiệm được nhiều thời gian.</w:t>
      </w:r>
    </w:p>
    <w:p w14:paraId="7EA4DDFE" w14:textId="77777777" w:rsidR="002078B2" w:rsidRDefault="002078B2" w:rsidP="002078B2">
      <w:pPr>
        <w:numPr>
          <w:ilvl w:val="0"/>
          <w:numId w:val="17"/>
        </w:numPr>
        <w:pBdr>
          <w:top w:val="nil"/>
          <w:left w:val="nil"/>
          <w:bottom w:val="nil"/>
          <w:right w:val="nil"/>
          <w:between w:val="nil"/>
        </w:pBdr>
        <w:spacing w:before="0"/>
      </w:pPr>
      <w:r>
        <w:rPr>
          <w:color w:val="000000"/>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15E5574E" w14:textId="77777777" w:rsidR="002078B2" w:rsidRDefault="002078B2" w:rsidP="002078B2">
      <w:pPr>
        <w:ind w:left="360"/>
      </w:pPr>
      <w:r>
        <w:t>Trên đây là các định nghĩa cơ bản giúp hình dung ra được mô hình 3-layer, về việc áp dụng mô hình này em sẽ trình bày rõ hơn ở phần 5.2.</w:t>
      </w:r>
    </w:p>
    <w:p w14:paraId="1A5312E5" w14:textId="77777777" w:rsidR="002078B2" w:rsidRDefault="002078B2" w:rsidP="00E2322F">
      <w:pPr>
        <w:pStyle w:val="Heading3"/>
      </w:pPr>
      <w:bookmarkStart w:id="110" w:name="_heading=h.3vac5uf" w:colFirst="0" w:colLast="0"/>
      <w:bookmarkEnd w:id="110"/>
      <w:r>
        <w:t xml:space="preserve">Thiết kế tổng </w:t>
      </w:r>
      <w:r w:rsidRPr="00E2322F">
        <w:t>quan</w:t>
      </w:r>
    </w:p>
    <w:p w14:paraId="0008A094" w14:textId="77777777" w:rsidR="002078B2" w:rsidRDefault="002078B2" w:rsidP="00E2322F">
      <w:pPr>
        <w:pStyle w:val="Heading4"/>
      </w:pPr>
      <w:bookmarkStart w:id="111" w:name="_heading=h.2afmg28" w:colFirst="0" w:colLast="0"/>
      <w:bookmarkEnd w:id="111"/>
      <w:r>
        <w:t xml:space="preserve">Biểu đồ </w:t>
      </w:r>
      <w:r w:rsidRPr="00E2322F">
        <w:t>phụ</w:t>
      </w:r>
      <w:r>
        <w:t xml:space="preserve"> thuộc gói với ứng dụng bên phía client</w:t>
      </w:r>
    </w:p>
    <w:p w14:paraId="660508E2" w14:textId="77777777" w:rsidR="002078B2" w:rsidRDefault="002078B2" w:rsidP="002078B2">
      <w:pPr>
        <w:keepNext/>
      </w:pPr>
      <w:r>
        <w:rPr>
          <w:noProof/>
        </w:rPr>
        <w:drawing>
          <wp:inline distT="0" distB="0" distL="0" distR="0" wp14:anchorId="067D9DE2" wp14:editId="1C1E9F13">
            <wp:extent cx="5575300" cy="2832100"/>
            <wp:effectExtent l="0" t="0" r="0" b="0"/>
            <wp:docPr id="162" name="image4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46.png" descr="Diagram, schematic&#10;&#10;Description automatically generated"/>
                    <pic:cNvPicPr preferRelativeResize="0"/>
                  </pic:nvPicPr>
                  <pic:blipFill>
                    <a:blip r:embed="rId31"/>
                    <a:srcRect/>
                    <a:stretch>
                      <a:fillRect/>
                    </a:stretch>
                  </pic:blipFill>
                  <pic:spPr>
                    <a:xfrm>
                      <a:off x="0" y="0"/>
                      <a:ext cx="5575300" cy="2832100"/>
                    </a:xfrm>
                    <a:prstGeom prst="rect">
                      <a:avLst/>
                    </a:prstGeom>
                    <a:ln/>
                  </pic:spPr>
                </pic:pic>
              </a:graphicData>
            </a:graphic>
          </wp:inline>
        </w:drawing>
      </w:r>
    </w:p>
    <w:p w14:paraId="6A32AC01" w14:textId="77777777" w:rsidR="002078B2" w:rsidRDefault="002078B2" w:rsidP="002078B2">
      <w:pPr>
        <w:keepNext/>
        <w:pBdr>
          <w:top w:val="nil"/>
          <w:left w:val="nil"/>
          <w:bottom w:val="nil"/>
          <w:right w:val="nil"/>
          <w:between w:val="nil"/>
        </w:pBdr>
        <w:jc w:val="center"/>
        <w:rPr>
          <w:color w:val="000000"/>
        </w:rPr>
      </w:pPr>
      <w:bookmarkStart w:id="112" w:name="_heading=h.pkwqa1" w:colFirst="0" w:colLast="0"/>
      <w:bookmarkEnd w:id="112"/>
      <w:r>
        <w:rPr>
          <w:color w:val="000000"/>
        </w:rPr>
        <w:t>Hình 18: Biểu đồ phụ thuộc gói với ứng dụng bên phía client</w:t>
      </w:r>
    </w:p>
    <w:p w14:paraId="34FD8B0A" w14:textId="77777777" w:rsidR="002078B2" w:rsidRDefault="002078B2" w:rsidP="002078B2">
      <w:pPr>
        <w:numPr>
          <w:ilvl w:val="0"/>
          <w:numId w:val="11"/>
        </w:numPr>
        <w:pBdr>
          <w:top w:val="nil"/>
          <w:left w:val="nil"/>
          <w:bottom w:val="nil"/>
          <w:right w:val="nil"/>
          <w:between w:val="nil"/>
        </w:pBdr>
        <w:spacing w:after="0"/>
      </w:pPr>
      <w:r>
        <w:rPr>
          <w:color w:val="000000"/>
        </w:rPr>
        <w:t>views: chứa các class hiển thị giao diện cho người dùng</w:t>
      </w:r>
    </w:p>
    <w:p w14:paraId="7DCBCEF4" w14:textId="77777777" w:rsidR="002078B2" w:rsidRDefault="002078B2" w:rsidP="002078B2">
      <w:pPr>
        <w:numPr>
          <w:ilvl w:val="0"/>
          <w:numId w:val="11"/>
        </w:numPr>
        <w:pBdr>
          <w:top w:val="nil"/>
          <w:left w:val="nil"/>
          <w:bottom w:val="nil"/>
          <w:right w:val="nil"/>
          <w:between w:val="nil"/>
        </w:pBdr>
        <w:spacing w:before="0" w:after="0"/>
      </w:pPr>
      <w:r>
        <w:rPr>
          <w:color w:val="000000"/>
        </w:rPr>
        <w:t>chathub: chứa các class kết nối với server chat</w:t>
      </w:r>
    </w:p>
    <w:p w14:paraId="0ECF5C0E"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assets: chứa các nội dung tĩnh như ảnh, các file css, scss dùng chung cho nhiều màn hình </w:t>
      </w:r>
    </w:p>
    <w:p w14:paraId="440B50D7" w14:textId="77777777" w:rsidR="002078B2" w:rsidRDefault="002078B2" w:rsidP="002078B2">
      <w:pPr>
        <w:numPr>
          <w:ilvl w:val="0"/>
          <w:numId w:val="11"/>
        </w:numPr>
        <w:pBdr>
          <w:top w:val="nil"/>
          <w:left w:val="nil"/>
          <w:bottom w:val="nil"/>
          <w:right w:val="nil"/>
          <w:between w:val="nil"/>
        </w:pBdr>
        <w:spacing w:before="0" w:after="0"/>
      </w:pPr>
      <w:r>
        <w:rPr>
          <w:color w:val="000000"/>
        </w:rPr>
        <w:t>plugins: chứa các class kết nối với các thư viện ngoài như vuetify, fontawesome...</w:t>
      </w:r>
    </w:p>
    <w:p w14:paraId="01291416"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API: chứa các class thực hiện các phương thức gọi đến server </w:t>
      </w:r>
    </w:p>
    <w:p w14:paraId="1FF44A83" w14:textId="77777777" w:rsidR="002078B2" w:rsidRDefault="002078B2" w:rsidP="002078B2">
      <w:pPr>
        <w:numPr>
          <w:ilvl w:val="0"/>
          <w:numId w:val="11"/>
        </w:numPr>
        <w:pBdr>
          <w:top w:val="nil"/>
          <w:left w:val="nil"/>
          <w:bottom w:val="nil"/>
          <w:right w:val="nil"/>
          <w:between w:val="nil"/>
        </w:pBdr>
        <w:spacing w:before="0" w:after="0"/>
      </w:pPr>
      <w:r>
        <w:rPr>
          <w:color w:val="000000"/>
        </w:rPr>
        <w:t>util: bao gồm class util chứa các function sử dụng chung ở nhiều nơi như convert số thành dạng tiền tệ, lưu cookie ...</w:t>
      </w:r>
    </w:p>
    <w:p w14:paraId="79DB581B" w14:textId="77777777" w:rsidR="002078B2" w:rsidRDefault="002078B2" w:rsidP="002078B2">
      <w:pPr>
        <w:numPr>
          <w:ilvl w:val="0"/>
          <w:numId w:val="11"/>
        </w:numPr>
        <w:pBdr>
          <w:top w:val="nil"/>
          <w:left w:val="nil"/>
          <w:bottom w:val="nil"/>
          <w:right w:val="nil"/>
          <w:between w:val="nil"/>
        </w:pBdr>
        <w:spacing w:before="0" w:after="0"/>
      </w:pPr>
      <w:r>
        <w:rPr>
          <w:color w:val="000000"/>
        </w:rPr>
        <w:lastRenderedPageBreak/>
        <w:t>store: chứa các class liên quan đến VueX quản lý các trạng thái của toàn bộ trang</w:t>
      </w:r>
    </w:p>
    <w:p w14:paraId="6ED00B50" w14:textId="77777777" w:rsidR="002078B2" w:rsidRDefault="002078B2" w:rsidP="002078B2">
      <w:pPr>
        <w:numPr>
          <w:ilvl w:val="0"/>
          <w:numId w:val="11"/>
        </w:numPr>
        <w:pBdr>
          <w:top w:val="nil"/>
          <w:left w:val="nil"/>
          <w:bottom w:val="nil"/>
          <w:right w:val="nil"/>
          <w:between w:val="nil"/>
        </w:pBdr>
        <w:spacing w:before="0" w:after="0"/>
      </w:pPr>
      <w:r>
        <w:rPr>
          <w:color w:val="000000"/>
        </w:rPr>
        <w:t>router: chứa các class thực hiện việc điều hướng trên trang</w:t>
      </w:r>
    </w:p>
    <w:p w14:paraId="3E4EFC44" w14:textId="77777777" w:rsidR="002078B2" w:rsidRDefault="002078B2" w:rsidP="002078B2">
      <w:pPr>
        <w:numPr>
          <w:ilvl w:val="0"/>
          <w:numId w:val="11"/>
        </w:numPr>
        <w:pBdr>
          <w:top w:val="nil"/>
          <w:left w:val="nil"/>
          <w:bottom w:val="nil"/>
          <w:right w:val="nil"/>
          <w:between w:val="nil"/>
        </w:pBdr>
        <w:spacing w:before="0" w:after="0"/>
      </w:pPr>
      <w:r>
        <w:rPr>
          <w:color w:val="000000"/>
        </w:rPr>
        <w:t>mixin: bao gồm class mixin chứa các function chung mà components, views nào cũng kế thừa lại</w:t>
      </w:r>
    </w:p>
    <w:p w14:paraId="77308E72" w14:textId="77777777" w:rsidR="002078B2" w:rsidRDefault="002078B2" w:rsidP="002078B2">
      <w:pPr>
        <w:numPr>
          <w:ilvl w:val="0"/>
          <w:numId w:val="11"/>
        </w:numPr>
        <w:pBdr>
          <w:top w:val="nil"/>
          <w:left w:val="nil"/>
          <w:bottom w:val="nil"/>
          <w:right w:val="nil"/>
          <w:between w:val="nil"/>
        </w:pBdr>
        <w:spacing w:before="0"/>
      </w:pPr>
      <w:r>
        <w:rPr>
          <w:color w:val="000000"/>
        </w:rPr>
        <w:t xml:space="preserve">components: chứa các class định nghĩa các thành phần được tái sử dụng nhiều lần ở các views bao gồm các package: control – chứa các thành phần điều khiển như các ô input, các form hiển thị ảnh </w:t>
      </w:r>
      <w:proofErr w:type="gramStart"/>
      <w:r>
        <w:rPr>
          <w:color w:val="000000"/>
        </w:rPr>
        <w:t>... ,</w:t>
      </w:r>
      <w:proofErr w:type="gramEnd"/>
      <w:r>
        <w:rPr>
          <w:color w:val="000000"/>
        </w:rPr>
        <w:t xml:space="preserve"> house – chứa các thành phần liên quan đến nhà như hình ảnh nhà ..., chat – chứa các thành phần liên quan đến nội dung chat</w:t>
      </w:r>
    </w:p>
    <w:p w14:paraId="1CD5B223" w14:textId="77777777" w:rsidR="002078B2" w:rsidRDefault="002078B2" w:rsidP="00E2322F">
      <w:pPr>
        <w:pStyle w:val="Heading4"/>
      </w:pPr>
      <w:bookmarkStart w:id="113" w:name="_heading=h.39kk8xu" w:colFirst="0" w:colLast="0"/>
      <w:bookmarkEnd w:id="113"/>
      <w:r>
        <w:t xml:space="preserve">Biểu đồ phụ thuộc </w:t>
      </w:r>
      <w:r w:rsidRPr="00E2322F">
        <w:t>gói</w:t>
      </w:r>
      <w:r>
        <w:t xml:space="preserve"> với ứng dụng bên phía server</w:t>
      </w:r>
    </w:p>
    <w:p w14:paraId="4D1FB2F8" w14:textId="77777777" w:rsidR="002078B2" w:rsidRDefault="002078B2" w:rsidP="002078B2">
      <w:pPr>
        <w:keepNext/>
      </w:pPr>
      <w:r>
        <w:rPr>
          <w:noProof/>
        </w:rPr>
        <w:drawing>
          <wp:inline distT="0" distB="0" distL="0" distR="0" wp14:anchorId="5DC969AD" wp14:editId="12E80085">
            <wp:extent cx="5575300" cy="5118100"/>
            <wp:effectExtent l="0" t="0" r="0" b="0"/>
            <wp:docPr id="163"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8.png" descr="Diagram&#10;&#10;Description automatically generated"/>
                    <pic:cNvPicPr preferRelativeResize="0"/>
                  </pic:nvPicPr>
                  <pic:blipFill>
                    <a:blip r:embed="rId32"/>
                    <a:srcRect/>
                    <a:stretch>
                      <a:fillRect/>
                    </a:stretch>
                  </pic:blipFill>
                  <pic:spPr>
                    <a:xfrm>
                      <a:off x="0" y="0"/>
                      <a:ext cx="5575300" cy="5118100"/>
                    </a:xfrm>
                    <a:prstGeom prst="rect">
                      <a:avLst/>
                    </a:prstGeom>
                    <a:ln/>
                  </pic:spPr>
                </pic:pic>
              </a:graphicData>
            </a:graphic>
          </wp:inline>
        </w:drawing>
      </w:r>
    </w:p>
    <w:p w14:paraId="5421AE28" w14:textId="77777777" w:rsidR="002078B2" w:rsidRDefault="002078B2" w:rsidP="002078B2">
      <w:pPr>
        <w:keepNext/>
        <w:pBdr>
          <w:top w:val="nil"/>
          <w:left w:val="nil"/>
          <w:bottom w:val="nil"/>
          <w:right w:val="nil"/>
          <w:between w:val="nil"/>
        </w:pBdr>
        <w:jc w:val="center"/>
        <w:rPr>
          <w:color w:val="000000"/>
        </w:rPr>
      </w:pPr>
      <w:bookmarkStart w:id="114" w:name="_heading=h.1opuj5n" w:colFirst="0" w:colLast="0"/>
      <w:bookmarkEnd w:id="114"/>
      <w:r>
        <w:rPr>
          <w:color w:val="000000"/>
        </w:rPr>
        <w:t>Hình 19: Biểu đồ phụ thuộc gói với ứng dụng bên phía server</w:t>
      </w:r>
    </w:p>
    <w:p w14:paraId="2B231B1C" w14:textId="77777777" w:rsidR="002078B2" w:rsidRDefault="002078B2" w:rsidP="002078B2">
      <w:pPr>
        <w:numPr>
          <w:ilvl w:val="0"/>
          <w:numId w:val="11"/>
        </w:numPr>
        <w:pBdr>
          <w:top w:val="nil"/>
          <w:left w:val="nil"/>
          <w:bottom w:val="nil"/>
          <w:right w:val="nil"/>
          <w:between w:val="nil"/>
        </w:pBdr>
        <w:spacing w:after="0"/>
        <w:rPr>
          <w:color w:val="000000"/>
        </w:rPr>
      </w:pPr>
      <w:r>
        <w:rPr>
          <w:color w:val="000000"/>
        </w:rPr>
        <w:t>Chathub: chứa các class thiết lập các kết nối chat, thực hiện các tác vụ liên quan đến chat</w:t>
      </w:r>
    </w:p>
    <w:p w14:paraId="7CD3CE32"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Controllers: Chứa các đầu API là các điểm để client giao tiếp với server</w:t>
      </w:r>
    </w:p>
    <w:p w14:paraId="649A49E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BL: chứa các inrterface và các class thực hiện công việc xử lý các nghiệp vụ </w:t>
      </w:r>
    </w:p>
    <w:p w14:paraId="0E10FE01"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lastRenderedPageBreak/>
        <w:t xml:space="preserve">DL: chứa các interface và các class thực hiện các công việc thao tác với cơ sở dữ liệu </w:t>
      </w:r>
    </w:p>
    <w:p w14:paraId="3CED27DB"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DBContext: chứa các model ánh xạ từ các bảng thuộc cơ sở dữ liệu SQLServer, chứa class thao tác với cơ sở dữ liệu bằng việc sử dụng EntityFramework</w:t>
      </w:r>
    </w:p>
    <w:p w14:paraId="711EDEF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EntityModels: Chứa các model sử dụng trong cả project, chứa các class DTO </w:t>
      </w:r>
    </w:p>
    <w:p w14:paraId="485B89FC" w14:textId="77777777" w:rsidR="002078B2" w:rsidRDefault="002078B2" w:rsidP="002078B2">
      <w:pPr>
        <w:numPr>
          <w:ilvl w:val="0"/>
          <w:numId w:val="11"/>
        </w:numPr>
        <w:pBdr>
          <w:top w:val="nil"/>
          <w:left w:val="nil"/>
          <w:bottom w:val="nil"/>
          <w:right w:val="nil"/>
          <w:between w:val="nil"/>
        </w:pBdr>
        <w:spacing w:before="0"/>
        <w:rPr>
          <w:color w:val="000000"/>
        </w:rPr>
      </w:pPr>
      <w:r>
        <w:rPr>
          <w:color w:val="000000"/>
        </w:rPr>
        <w:t>Utils: Chứa các class bao gồm các hàm sử dụng ở nhiều nơi trong toàn project</w:t>
      </w:r>
    </w:p>
    <w:p w14:paraId="7AC9587E" w14:textId="77777777" w:rsidR="002078B2" w:rsidRDefault="002078B2" w:rsidP="00E2322F">
      <w:pPr>
        <w:pStyle w:val="Heading3"/>
      </w:pPr>
      <w:bookmarkStart w:id="115" w:name="_heading=h.48pi1tg" w:colFirst="0" w:colLast="0"/>
      <w:bookmarkEnd w:id="115"/>
      <w:r>
        <w:t xml:space="preserve">Thiết kế chi tiết </w:t>
      </w:r>
      <w:r w:rsidRPr="00E2322F">
        <w:t>gói</w:t>
      </w:r>
    </w:p>
    <w:p w14:paraId="1954D2B6" w14:textId="77777777" w:rsidR="002078B2" w:rsidRDefault="002078B2" w:rsidP="00E2322F">
      <w:pPr>
        <w:pStyle w:val="Heading4"/>
      </w:pPr>
      <w:bookmarkStart w:id="116" w:name="_heading=h.2nusc19" w:colFirst="0" w:colLast="0"/>
      <w:bookmarkEnd w:id="116"/>
      <w:r>
        <w:t xml:space="preserve">Thiết kế chi </w:t>
      </w:r>
      <w:r w:rsidRPr="00E2322F">
        <w:t>tiết</w:t>
      </w:r>
      <w:r>
        <w:t xml:space="preserve"> gói phía server</w:t>
      </w:r>
    </w:p>
    <w:p w14:paraId="66244A2F" w14:textId="77777777" w:rsidR="002078B2" w:rsidRDefault="002078B2" w:rsidP="002078B2">
      <w:pPr>
        <w:keepNext/>
      </w:pPr>
      <w:r>
        <w:rPr>
          <w:noProof/>
        </w:rPr>
        <w:drawing>
          <wp:inline distT="0" distB="0" distL="0" distR="0" wp14:anchorId="6968ACA8" wp14:editId="6FB487AA">
            <wp:extent cx="5562600" cy="4260850"/>
            <wp:effectExtent l="0" t="0" r="0" b="0"/>
            <wp:docPr id="164" name="image4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7.png" descr="Diagram, schematic&#10;&#10;Description automatically generated"/>
                    <pic:cNvPicPr preferRelativeResize="0"/>
                  </pic:nvPicPr>
                  <pic:blipFill>
                    <a:blip r:embed="rId33"/>
                    <a:srcRect/>
                    <a:stretch>
                      <a:fillRect/>
                    </a:stretch>
                  </pic:blipFill>
                  <pic:spPr>
                    <a:xfrm>
                      <a:off x="0" y="0"/>
                      <a:ext cx="5562600" cy="4260850"/>
                    </a:xfrm>
                    <a:prstGeom prst="rect">
                      <a:avLst/>
                    </a:prstGeom>
                    <a:ln/>
                  </pic:spPr>
                </pic:pic>
              </a:graphicData>
            </a:graphic>
          </wp:inline>
        </w:drawing>
      </w:r>
    </w:p>
    <w:p w14:paraId="193EE483" w14:textId="77777777" w:rsidR="002078B2" w:rsidRDefault="002078B2" w:rsidP="002078B2">
      <w:pPr>
        <w:keepNext/>
        <w:pBdr>
          <w:top w:val="nil"/>
          <w:left w:val="nil"/>
          <w:bottom w:val="nil"/>
          <w:right w:val="nil"/>
          <w:between w:val="nil"/>
        </w:pBdr>
        <w:jc w:val="center"/>
        <w:rPr>
          <w:color w:val="000000"/>
        </w:rPr>
      </w:pPr>
      <w:bookmarkStart w:id="117" w:name="_heading=h.1302m92" w:colFirst="0" w:colLast="0"/>
      <w:bookmarkEnd w:id="117"/>
      <w:r>
        <w:rPr>
          <w:color w:val="000000"/>
        </w:rPr>
        <w:t>Hình 20: Thiết kế chi tiết gói phía server</w:t>
      </w:r>
    </w:p>
    <w:p w14:paraId="1CD13D99" w14:textId="77777777" w:rsidR="002078B2" w:rsidRDefault="002078B2" w:rsidP="00E2322F">
      <w:pPr>
        <w:pStyle w:val="Heading2"/>
      </w:pPr>
      <w:bookmarkStart w:id="118" w:name="_heading=h.3mzq4wv" w:colFirst="0" w:colLast="0"/>
      <w:bookmarkEnd w:id="118"/>
      <w:r>
        <w:t xml:space="preserve">Thiết kế </w:t>
      </w:r>
      <w:r w:rsidRPr="00E2322F">
        <w:t>chi</w:t>
      </w:r>
      <w:r>
        <w:t xml:space="preserve"> tiết</w:t>
      </w:r>
    </w:p>
    <w:p w14:paraId="2234DF6A" w14:textId="77777777" w:rsidR="002078B2" w:rsidRDefault="002078B2" w:rsidP="00E2322F">
      <w:pPr>
        <w:pStyle w:val="Heading3"/>
      </w:pPr>
      <w:bookmarkStart w:id="119" w:name="_heading=h.2250f4o" w:colFirst="0" w:colLast="0"/>
      <w:bookmarkEnd w:id="119"/>
      <w:r>
        <w:t xml:space="preserve">Thiết kế </w:t>
      </w:r>
      <w:r w:rsidRPr="00E2322F">
        <w:t>giao</w:t>
      </w:r>
      <w:r>
        <w:t xml:space="preserve"> diện</w:t>
      </w:r>
    </w:p>
    <w:p w14:paraId="616BAE43" w14:textId="77777777" w:rsidR="002078B2" w:rsidRDefault="002078B2" w:rsidP="002078B2">
      <w:r>
        <w:t xml:space="preserve">Phần này có độ dài từ hai đến ba trang. Sinh viên đặc tả thông tin về màn hình mà ứng dụng của mình hướng tới, bao gồm độ phân giải màn hình, kích thước màn hình, số lượng màu sắc hỗ trợ, v.v. Tiếp đến, sinh viên đưa ra các thống nhất/chuẩn hóa của mình khi thiết kế giao diện như thiết kế nút, điều khiển, vị trí hiển thị thông điệp phản hồi, phối màu, v.v. Sau cùng sinh viên đưa ra một số hình ảnh minh họa thiết kế giao diện cho các chức năng quan </w:t>
      </w:r>
      <w:r>
        <w:lastRenderedPageBreak/>
        <w:t>trọng nhất. Lưu ý, sinh viên không nhầm lẫn giao diện thiết kế với giao diện của sản phẩm sau cùng.</w:t>
      </w:r>
    </w:p>
    <w:p w14:paraId="7B09287D" w14:textId="77777777" w:rsidR="002078B2" w:rsidRDefault="002078B2" w:rsidP="002078B2">
      <w:r>
        <w:t>Ứng dụng được thiết kế với một số các tiêu chí và quy định sau:</w:t>
      </w:r>
    </w:p>
    <w:p w14:paraId="29632FAF" w14:textId="77777777" w:rsidR="002078B2" w:rsidRDefault="002078B2" w:rsidP="002078B2">
      <w:pPr>
        <w:keepNext/>
        <w:pBdr>
          <w:top w:val="nil"/>
          <w:left w:val="nil"/>
          <w:bottom w:val="nil"/>
          <w:right w:val="nil"/>
          <w:between w:val="nil"/>
        </w:pBdr>
        <w:jc w:val="center"/>
        <w:rPr>
          <w:color w:val="000000"/>
        </w:rPr>
      </w:pPr>
      <w:bookmarkStart w:id="120" w:name="_heading=h.haapch" w:colFirst="0" w:colLast="0"/>
      <w:bookmarkEnd w:id="120"/>
      <w:r>
        <w:rPr>
          <w:color w:val="000000"/>
        </w:rPr>
        <w:t>Bảng 9: Tiêu chí và quy định thiết kế</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4952499F" w14:textId="77777777" w:rsidTr="00C36136">
        <w:tc>
          <w:tcPr>
            <w:tcW w:w="4385" w:type="dxa"/>
          </w:tcPr>
          <w:p w14:paraId="5D29122E" w14:textId="77777777" w:rsidR="002078B2" w:rsidRDefault="002078B2" w:rsidP="00C36136">
            <w:r>
              <w:t>Tiêu chí</w:t>
            </w:r>
          </w:p>
        </w:tc>
        <w:tc>
          <w:tcPr>
            <w:tcW w:w="4386" w:type="dxa"/>
          </w:tcPr>
          <w:p w14:paraId="0BAB651A" w14:textId="77777777" w:rsidR="002078B2" w:rsidRDefault="002078B2" w:rsidP="00C36136">
            <w:r>
              <w:t>Nội dung</w:t>
            </w:r>
          </w:p>
        </w:tc>
      </w:tr>
      <w:tr w:rsidR="002078B2" w14:paraId="7EDBCC78" w14:textId="77777777" w:rsidTr="00C36136">
        <w:tc>
          <w:tcPr>
            <w:tcW w:w="4385" w:type="dxa"/>
          </w:tcPr>
          <w:p w14:paraId="74DF34EC" w14:textId="77777777" w:rsidR="002078B2" w:rsidRDefault="002078B2" w:rsidP="00C36136">
            <w:r>
              <w:t>Độ phân giải</w:t>
            </w:r>
          </w:p>
        </w:tc>
        <w:tc>
          <w:tcPr>
            <w:tcW w:w="4386" w:type="dxa"/>
          </w:tcPr>
          <w:p w14:paraId="31FE2B9C" w14:textId="77777777" w:rsidR="002078B2" w:rsidRDefault="002078B2" w:rsidP="00C36136">
            <w:r>
              <w:t>Đáp ứng tốt cho màn hình 1920x1080 hoặc 1366x768</w:t>
            </w:r>
          </w:p>
        </w:tc>
      </w:tr>
      <w:tr w:rsidR="002078B2" w14:paraId="3F814FE1" w14:textId="77777777" w:rsidTr="00C36136">
        <w:tc>
          <w:tcPr>
            <w:tcW w:w="4385" w:type="dxa"/>
            <w:tcBorders>
              <w:bottom w:val="single" w:sz="4" w:space="0" w:color="000000"/>
            </w:tcBorders>
          </w:tcPr>
          <w:p w14:paraId="51401EC3" w14:textId="77777777" w:rsidR="002078B2" w:rsidRDefault="002078B2" w:rsidP="00C36136">
            <w:r>
              <w:t>Kích thước màn hình</w:t>
            </w:r>
          </w:p>
        </w:tc>
        <w:tc>
          <w:tcPr>
            <w:tcW w:w="4386" w:type="dxa"/>
            <w:tcBorders>
              <w:bottom w:val="single" w:sz="4" w:space="0" w:color="000000"/>
            </w:tcBorders>
          </w:tcPr>
          <w:p w14:paraId="23E912C2" w14:textId="77777777" w:rsidR="002078B2" w:rsidRDefault="002078B2" w:rsidP="00C36136">
            <w:r>
              <w:t xml:space="preserve">Khuyến nghị màn hình từ </w:t>
            </w:r>
            <w:proofErr w:type="gramStart"/>
            <w:r>
              <w:t>13 inch</w:t>
            </w:r>
            <w:proofErr w:type="gramEnd"/>
            <w:r>
              <w:t xml:space="preserve"> trở lên để các thông tin, nội dung hiển thị tốt nhất</w:t>
            </w:r>
          </w:p>
        </w:tc>
      </w:tr>
    </w:tbl>
    <w:p w14:paraId="5EE23571" w14:textId="77777777" w:rsidR="002078B2" w:rsidRDefault="002078B2" w:rsidP="002078B2">
      <w:r>
        <w:t>Nội dung trang web được tổ chức được tổ chức thành ba phần: phần header, phần nội dung và phần footer</w:t>
      </w:r>
    </w:p>
    <w:p w14:paraId="27290D90" w14:textId="77777777" w:rsidR="002078B2" w:rsidRDefault="002078B2" w:rsidP="002078B2">
      <w:pPr>
        <w:keepNext/>
      </w:pPr>
      <w:r>
        <w:rPr>
          <w:noProof/>
        </w:rPr>
        <w:drawing>
          <wp:inline distT="0" distB="0" distL="0" distR="0" wp14:anchorId="7BC56E67" wp14:editId="60296A1D">
            <wp:extent cx="5572125" cy="3609975"/>
            <wp:effectExtent l="0" t="0" r="0" b="0"/>
            <wp:docPr id="135"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2.png" descr="A picture containing diagram&#10;&#10;Description automatically generated"/>
                    <pic:cNvPicPr preferRelativeResize="0"/>
                  </pic:nvPicPr>
                  <pic:blipFill>
                    <a:blip r:embed="rId34"/>
                    <a:srcRect/>
                    <a:stretch>
                      <a:fillRect/>
                    </a:stretch>
                  </pic:blipFill>
                  <pic:spPr>
                    <a:xfrm>
                      <a:off x="0" y="0"/>
                      <a:ext cx="5572125" cy="3609975"/>
                    </a:xfrm>
                    <a:prstGeom prst="rect">
                      <a:avLst/>
                    </a:prstGeom>
                    <a:ln/>
                  </pic:spPr>
                </pic:pic>
              </a:graphicData>
            </a:graphic>
          </wp:inline>
        </w:drawing>
      </w:r>
    </w:p>
    <w:p w14:paraId="6CFA1B29" w14:textId="77777777" w:rsidR="002078B2" w:rsidRDefault="002078B2" w:rsidP="002078B2">
      <w:pPr>
        <w:keepNext/>
        <w:pBdr>
          <w:top w:val="nil"/>
          <w:left w:val="nil"/>
          <w:bottom w:val="nil"/>
          <w:right w:val="nil"/>
          <w:between w:val="nil"/>
        </w:pBdr>
        <w:jc w:val="center"/>
        <w:rPr>
          <w:color w:val="000000"/>
        </w:rPr>
      </w:pPr>
      <w:bookmarkStart w:id="121" w:name="_heading=h.319y80a" w:colFirst="0" w:colLast="0"/>
      <w:bookmarkEnd w:id="121"/>
      <w:r>
        <w:rPr>
          <w:color w:val="000000"/>
        </w:rPr>
        <w:t>Hình 21: Layout chung của web</w:t>
      </w:r>
    </w:p>
    <w:p w14:paraId="51F0E988" w14:textId="77777777" w:rsidR="002078B2" w:rsidRDefault="002078B2" w:rsidP="002078B2">
      <w:r>
        <w:t>Một số quy định về màu sắc, thiết kế trên trang web</w:t>
      </w:r>
    </w:p>
    <w:p w14:paraId="223BE724" w14:textId="77777777" w:rsidR="002078B2" w:rsidRDefault="002078B2" w:rsidP="002078B2">
      <w:pPr>
        <w:keepNext/>
        <w:pBdr>
          <w:top w:val="nil"/>
          <w:left w:val="nil"/>
          <w:bottom w:val="nil"/>
          <w:right w:val="nil"/>
          <w:between w:val="nil"/>
        </w:pBdr>
        <w:jc w:val="center"/>
        <w:rPr>
          <w:color w:val="000000"/>
        </w:rPr>
      </w:pPr>
      <w:bookmarkStart w:id="122" w:name="_heading=h.1gf8i83" w:colFirst="0" w:colLast="0"/>
      <w:bookmarkEnd w:id="122"/>
      <w:r>
        <w:rPr>
          <w:color w:val="000000"/>
        </w:rPr>
        <w:lastRenderedPageBreak/>
        <w:t>Bảng 10: Tiêu chí và quy định về màu sắc</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3FE3A78F" w14:textId="77777777" w:rsidTr="00C36136">
        <w:tc>
          <w:tcPr>
            <w:tcW w:w="4385" w:type="dxa"/>
          </w:tcPr>
          <w:p w14:paraId="6F1F16A8" w14:textId="77777777" w:rsidR="002078B2" w:rsidRDefault="002078B2" w:rsidP="00C36136">
            <w:r>
              <w:t xml:space="preserve">Tiêu chí </w:t>
            </w:r>
          </w:p>
        </w:tc>
        <w:tc>
          <w:tcPr>
            <w:tcW w:w="4386" w:type="dxa"/>
          </w:tcPr>
          <w:p w14:paraId="16B52F48" w14:textId="77777777" w:rsidR="002078B2" w:rsidRDefault="002078B2" w:rsidP="00C36136">
            <w:r>
              <w:t>Nội dung</w:t>
            </w:r>
          </w:p>
        </w:tc>
      </w:tr>
      <w:tr w:rsidR="002078B2" w14:paraId="1D5B7CD0" w14:textId="77777777" w:rsidTr="00C36136">
        <w:tc>
          <w:tcPr>
            <w:tcW w:w="4385" w:type="dxa"/>
          </w:tcPr>
          <w:p w14:paraId="1BA000F4" w14:textId="77777777" w:rsidR="002078B2" w:rsidRDefault="002078B2" w:rsidP="00C36136">
            <w:r>
              <w:t>Màu nền phần nội dung</w:t>
            </w:r>
          </w:p>
        </w:tc>
        <w:tc>
          <w:tcPr>
            <w:tcW w:w="4386" w:type="dxa"/>
          </w:tcPr>
          <w:p w14:paraId="6451489C" w14:textId="77777777" w:rsidR="002078B2" w:rsidRDefault="002078B2" w:rsidP="00C36136">
            <w:r>
              <w:t>Màu trắng sáng (#fff)</w:t>
            </w:r>
          </w:p>
        </w:tc>
      </w:tr>
      <w:tr w:rsidR="002078B2" w14:paraId="29877755" w14:textId="77777777" w:rsidTr="00C36136">
        <w:tc>
          <w:tcPr>
            <w:tcW w:w="4385" w:type="dxa"/>
          </w:tcPr>
          <w:p w14:paraId="59CFFFDE" w14:textId="77777777" w:rsidR="002078B2" w:rsidRDefault="002078B2" w:rsidP="00C36136">
            <w:r>
              <w:t>Màu nền phần header và footer</w:t>
            </w:r>
          </w:p>
        </w:tc>
        <w:tc>
          <w:tcPr>
            <w:tcW w:w="4386" w:type="dxa"/>
          </w:tcPr>
          <w:p w14:paraId="1B97CC5B" w14:textId="77777777" w:rsidR="002078B2" w:rsidRDefault="002078B2" w:rsidP="00C36136">
            <w:r>
              <w:t>Màu xám đen (#343a40)</w:t>
            </w:r>
          </w:p>
        </w:tc>
      </w:tr>
      <w:tr w:rsidR="002078B2" w14:paraId="1CD3C72A" w14:textId="77777777" w:rsidTr="00C36136">
        <w:tc>
          <w:tcPr>
            <w:tcW w:w="4385" w:type="dxa"/>
          </w:tcPr>
          <w:p w14:paraId="4CF9BB2A" w14:textId="77777777" w:rsidR="002078B2" w:rsidRDefault="002078B2" w:rsidP="00C36136">
            <w:r>
              <w:t>Các phím chức năng</w:t>
            </w:r>
          </w:p>
        </w:tc>
        <w:tc>
          <w:tcPr>
            <w:tcW w:w="4386" w:type="dxa"/>
          </w:tcPr>
          <w:p w14:paraId="238E1872" w14:textId="77777777" w:rsidR="002078B2" w:rsidRDefault="002078B2" w:rsidP="00C36136">
            <w:r>
              <w:t>Các phím có nội dung tạo mới: màu xanh lá #4caf50)</w:t>
            </w:r>
          </w:p>
          <w:p w14:paraId="1D4C8D41" w14:textId="77777777" w:rsidR="002078B2" w:rsidRDefault="002078B2" w:rsidP="00C36136">
            <w:pPr>
              <w:ind w:left="720" w:hanging="720"/>
              <w:jc w:val="left"/>
            </w:pPr>
            <w:r>
              <w:t xml:space="preserve">Các phím có nội dung xóa: màu đỏ (#dc3545) </w:t>
            </w:r>
          </w:p>
        </w:tc>
      </w:tr>
      <w:tr w:rsidR="002078B2" w14:paraId="54B7D7A5" w14:textId="77777777" w:rsidTr="00C36136">
        <w:tc>
          <w:tcPr>
            <w:tcW w:w="4385" w:type="dxa"/>
          </w:tcPr>
          <w:p w14:paraId="038C53DA" w14:textId="77777777" w:rsidR="002078B2" w:rsidRDefault="002078B2" w:rsidP="00C36136">
            <w:r>
              <w:t xml:space="preserve">Thông báo </w:t>
            </w:r>
          </w:p>
        </w:tc>
        <w:tc>
          <w:tcPr>
            <w:tcW w:w="4386" w:type="dxa"/>
          </w:tcPr>
          <w:p w14:paraId="39799183" w14:textId="77777777" w:rsidR="002078B2" w:rsidRDefault="002078B2" w:rsidP="00C36136">
            <w:r>
              <w:t>Với các ô nhập liệu, khi có lỗi, thông báo hiện ngay dưới ô input với màu chữ đỏ (#dc3545)</w:t>
            </w:r>
          </w:p>
          <w:p w14:paraId="07D014BA" w14:textId="77777777" w:rsidR="002078B2" w:rsidRDefault="002078B2" w:rsidP="00C36136">
            <w:r>
              <w:t>Thông báo hệ thống hiện ra dạng popup ở giữa màn hình. Với các thông báo có nội dung tích cực, sẽ có icon dấu tích thể hiện nội dung tích cực. Ngược lại với các thông báo có nội dung</w:t>
            </w:r>
          </w:p>
        </w:tc>
      </w:tr>
    </w:tbl>
    <w:p w14:paraId="2BD8B800" w14:textId="77777777" w:rsidR="002078B2" w:rsidRDefault="002078B2" w:rsidP="002078B2">
      <w:r>
        <w:t xml:space="preserve">Các thiết kế cụ thể được trình bày ở các mục dưới đây: </w:t>
      </w:r>
    </w:p>
    <w:p w14:paraId="3417906C" w14:textId="77777777" w:rsidR="002078B2" w:rsidRDefault="002078B2" w:rsidP="00E2322F">
      <w:pPr>
        <w:pStyle w:val="Heading4"/>
        <w:numPr>
          <w:ilvl w:val="0"/>
          <w:numId w:val="0"/>
        </w:numPr>
      </w:pPr>
      <w:bookmarkStart w:id="123" w:name="_heading=h.40ew0vw" w:colFirst="0" w:colLast="0"/>
      <w:bookmarkEnd w:id="123"/>
      <w:r>
        <w:lastRenderedPageBreak/>
        <w:t xml:space="preserve">4.2.1.1. Giao diện đăng kí </w:t>
      </w:r>
    </w:p>
    <w:p w14:paraId="070C5076" w14:textId="77777777" w:rsidR="002078B2" w:rsidRDefault="002078B2" w:rsidP="002078B2">
      <w:pPr>
        <w:keepNext/>
      </w:pPr>
      <w:r>
        <w:rPr>
          <w:noProof/>
        </w:rPr>
        <w:drawing>
          <wp:inline distT="0" distB="0" distL="0" distR="0" wp14:anchorId="2FD8CEC0" wp14:editId="2B806B07">
            <wp:extent cx="5562600" cy="3448050"/>
            <wp:effectExtent l="0" t="0" r="0" b="0"/>
            <wp:docPr id="136" name="image20.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6" name="image20.png" descr="Chart&#10;&#10;Description automatically generated with medium confidence"/>
                    <pic:cNvPicPr preferRelativeResize="0"/>
                  </pic:nvPicPr>
                  <pic:blipFill>
                    <a:blip r:embed="rId35"/>
                    <a:srcRect/>
                    <a:stretch>
                      <a:fillRect/>
                    </a:stretch>
                  </pic:blipFill>
                  <pic:spPr>
                    <a:xfrm>
                      <a:off x="0" y="0"/>
                      <a:ext cx="5562600" cy="3448050"/>
                    </a:xfrm>
                    <a:prstGeom prst="rect">
                      <a:avLst/>
                    </a:prstGeom>
                    <a:ln/>
                  </pic:spPr>
                </pic:pic>
              </a:graphicData>
            </a:graphic>
          </wp:inline>
        </w:drawing>
      </w:r>
    </w:p>
    <w:p w14:paraId="7E776E71" w14:textId="77777777" w:rsidR="002078B2" w:rsidRDefault="002078B2" w:rsidP="002078B2">
      <w:pPr>
        <w:keepNext/>
        <w:pBdr>
          <w:top w:val="nil"/>
          <w:left w:val="nil"/>
          <w:bottom w:val="nil"/>
          <w:right w:val="nil"/>
          <w:between w:val="nil"/>
        </w:pBdr>
        <w:jc w:val="center"/>
        <w:rPr>
          <w:color w:val="000000"/>
        </w:rPr>
      </w:pPr>
      <w:bookmarkStart w:id="124" w:name="_heading=h.2fk6b3p" w:colFirst="0" w:colLast="0"/>
      <w:bookmarkEnd w:id="124"/>
      <w:r>
        <w:rPr>
          <w:color w:val="000000"/>
        </w:rPr>
        <w:t>Hình 22: Giao diện đăng kí</w:t>
      </w:r>
    </w:p>
    <w:p w14:paraId="46D4F25E" w14:textId="77777777" w:rsidR="002078B2" w:rsidRDefault="002078B2" w:rsidP="00E2322F">
      <w:pPr>
        <w:pStyle w:val="Heading4"/>
        <w:numPr>
          <w:ilvl w:val="0"/>
          <w:numId w:val="0"/>
        </w:numPr>
      </w:pPr>
      <w:bookmarkStart w:id="125" w:name="_heading=h.upglbi" w:colFirst="0" w:colLast="0"/>
      <w:bookmarkEnd w:id="125"/>
      <w:r>
        <w:t xml:space="preserve">4.2.1.2: Giao </w:t>
      </w:r>
      <w:r w:rsidRPr="00E2322F">
        <w:t>diện</w:t>
      </w:r>
      <w:r>
        <w:t xml:space="preserve"> trang chủ </w:t>
      </w:r>
    </w:p>
    <w:p w14:paraId="7262C9CD" w14:textId="77777777" w:rsidR="002078B2" w:rsidRDefault="002078B2" w:rsidP="002078B2">
      <w:pPr>
        <w:keepNext/>
      </w:pPr>
      <w:r>
        <w:rPr>
          <w:noProof/>
        </w:rPr>
        <w:drawing>
          <wp:inline distT="0" distB="0" distL="0" distR="0" wp14:anchorId="7896A5C2" wp14:editId="466208D9">
            <wp:extent cx="5543550" cy="3438525"/>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6"/>
                    <a:srcRect/>
                    <a:stretch>
                      <a:fillRect/>
                    </a:stretch>
                  </pic:blipFill>
                  <pic:spPr>
                    <a:xfrm>
                      <a:off x="0" y="0"/>
                      <a:ext cx="5543550" cy="3438525"/>
                    </a:xfrm>
                    <a:prstGeom prst="rect">
                      <a:avLst/>
                    </a:prstGeom>
                    <a:ln/>
                  </pic:spPr>
                </pic:pic>
              </a:graphicData>
            </a:graphic>
          </wp:inline>
        </w:drawing>
      </w:r>
    </w:p>
    <w:p w14:paraId="52E4AC84" w14:textId="77777777" w:rsidR="002078B2" w:rsidRDefault="002078B2" w:rsidP="002078B2">
      <w:pPr>
        <w:keepNext/>
        <w:pBdr>
          <w:top w:val="nil"/>
          <w:left w:val="nil"/>
          <w:bottom w:val="nil"/>
          <w:right w:val="nil"/>
          <w:between w:val="nil"/>
        </w:pBdr>
        <w:jc w:val="center"/>
        <w:rPr>
          <w:color w:val="000000"/>
        </w:rPr>
      </w:pPr>
      <w:bookmarkStart w:id="126" w:name="_heading=h.3ep43zb" w:colFirst="0" w:colLast="0"/>
      <w:bookmarkEnd w:id="126"/>
      <w:r>
        <w:rPr>
          <w:color w:val="000000"/>
        </w:rPr>
        <w:t>Hình 23: Giao diện trang chủ</w:t>
      </w:r>
    </w:p>
    <w:p w14:paraId="29BB2549" w14:textId="324B6663" w:rsidR="002078B2" w:rsidRDefault="002078B2" w:rsidP="00E2322F">
      <w:pPr>
        <w:pStyle w:val="Heading4"/>
      </w:pPr>
      <w:bookmarkStart w:id="127" w:name="_heading=h.1tuee74" w:colFirst="0" w:colLast="0"/>
      <w:bookmarkEnd w:id="127"/>
      <w:r>
        <w:lastRenderedPageBreak/>
        <w:t xml:space="preserve"> Giao diện </w:t>
      </w:r>
      <w:r w:rsidRPr="00E2322F">
        <w:t>thông</w:t>
      </w:r>
      <w:r>
        <w:t xml:space="preserve"> tin chi tiết nhà trọ</w:t>
      </w:r>
    </w:p>
    <w:p w14:paraId="0B92397D" w14:textId="77777777" w:rsidR="002078B2" w:rsidRDefault="002078B2" w:rsidP="002078B2">
      <w:pPr>
        <w:keepNext/>
      </w:pPr>
      <w:r>
        <w:rPr>
          <w:noProof/>
        </w:rPr>
        <w:drawing>
          <wp:inline distT="0" distB="0" distL="0" distR="0" wp14:anchorId="39FA52F6" wp14:editId="534D70F2">
            <wp:extent cx="5562600" cy="3448050"/>
            <wp:effectExtent l="0" t="0" r="0" b="0"/>
            <wp:docPr id="138"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4.png" descr="Graphical user interface, application&#10;&#10;Description automatically generated"/>
                    <pic:cNvPicPr preferRelativeResize="0"/>
                  </pic:nvPicPr>
                  <pic:blipFill>
                    <a:blip r:embed="rId37"/>
                    <a:srcRect/>
                    <a:stretch>
                      <a:fillRect/>
                    </a:stretch>
                  </pic:blipFill>
                  <pic:spPr>
                    <a:xfrm>
                      <a:off x="0" y="0"/>
                      <a:ext cx="5562600" cy="3448050"/>
                    </a:xfrm>
                    <a:prstGeom prst="rect">
                      <a:avLst/>
                    </a:prstGeom>
                    <a:ln/>
                  </pic:spPr>
                </pic:pic>
              </a:graphicData>
            </a:graphic>
          </wp:inline>
        </w:drawing>
      </w:r>
    </w:p>
    <w:p w14:paraId="03B42D55" w14:textId="77777777" w:rsidR="002078B2" w:rsidRDefault="002078B2" w:rsidP="002078B2">
      <w:pPr>
        <w:keepNext/>
        <w:pBdr>
          <w:top w:val="nil"/>
          <w:left w:val="nil"/>
          <w:bottom w:val="nil"/>
          <w:right w:val="nil"/>
          <w:between w:val="nil"/>
        </w:pBdr>
        <w:jc w:val="center"/>
        <w:rPr>
          <w:color w:val="000000"/>
        </w:rPr>
      </w:pPr>
      <w:bookmarkStart w:id="128" w:name="_heading=h.4du1wux" w:colFirst="0" w:colLast="0"/>
      <w:bookmarkEnd w:id="128"/>
      <w:r>
        <w:rPr>
          <w:color w:val="000000"/>
        </w:rPr>
        <w:t>Hình 24: Giao diện thông tin chi tiết nhà trọ</w:t>
      </w:r>
    </w:p>
    <w:p w14:paraId="323BBCD8" w14:textId="207E3326" w:rsidR="002078B2" w:rsidRDefault="002078B2" w:rsidP="00E2322F">
      <w:pPr>
        <w:pStyle w:val="Heading4"/>
      </w:pPr>
      <w:bookmarkStart w:id="129" w:name="_heading=h.2szc72q" w:colFirst="0" w:colLast="0"/>
      <w:bookmarkEnd w:id="129"/>
      <w:r>
        <w:t xml:space="preserve"> Giao diện </w:t>
      </w:r>
      <w:r w:rsidRPr="00E2322F">
        <w:t>quản</w:t>
      </w:r>
      <w:r>
        <w:t xml:space="preserve"> lý tài khoản </w:t>
      </w:r>
    </w:p>
    <w:p w14:paraId="38C86F54" w14:textId="77777777" w:rsidR="002078B2" w:rsidRDefault="002078B2" w:rsidP="002078B2">
      <w:pPr>
        <w:keepNext/>
      </w:pPr>
      <w:r>
        <w:rPr>
          <w:noProof/>
        </w:rPr>
        <w:drawing>
          <wp:inline distT="0" distB="0" distL="0" distR="0" wp14:anchorId="5CF2DBFD" wp14:editId="6BEE5E36">
            <wp:extent cx="5572125" cy="3590925"/>
            <wp:effectExtent l="0" t="0" r="0" b="0"/>
            <wp:docPr id="1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572125" cy="3590925"/>
                    </a:xfrm>
                    <a:prstGeom prst="rect">
                      <a:avLst/>
                    </a:prstGeom>
                    <a:ln/>
                  </pic:spPr>
                </pic:pic>
              </a:graphicData>
            </a:graphic>
          </wp:inline>
        </w:drawing>
      </w:r>
    </w:p>
    <w:p w14:paraId="7C63C094" w14:textId="77777777" w:rsidR="002078B2" w:rsidRDefault="002078B2" w:rsidP="002078B2">
      <w:pPr>
        <w:keepNext/>
        <w:pBdr>
          <w:top w:val="nil"/>
          <w:left w:val="nil"/>
          <w:bottom w:val="nil"/>
          <w:right w:val="nil"/>
          <w:between w:val="nil"/>
        </w:pBdr>
        <w:jc w:val="center"/>
        <w:rPr>
          <w:color w:val="000000"/>
        </w:rPr>
      </w:pPr>
      <w:bookmarkStart w:id="130" w:name="_heading=h.184mhaj" w:colFirst="0" w:colLast="0"/>
      <w:bookmarkEnd w:id="130"/>
      <w:r>
        <w:rPr>
          <w:color w:val="000000"/>
        </w:rPr>
        <w:t>Hình 25: Giao diện quản lý tài khoản</w:t>
      </w:r>
    </w:p>
    <w:p w14:paraId="19DFF085" w14:textId="6E78224B" w:rsidR="002078B2" w:rsidRDefault="002078B2" w:rsidP="00E2322F">
      <w:pPr>
        <w:pStyle w:val="Heading4"/>
      </w:pPr>
      <w:bookmarkStart w:id="131" w:name="_heading=h.3s49zyc" w:colFirst="0" w:colLast="0"/>
      <w:bookmarkEnd w:id="131"/>
      <w:r>
        <w:lastRenderedPageBreak/>
        <w:t xml:space="preserve"> Giao diện quản lý bài đăng </w:t>
      </w:r>
    </w:p>
    <w:p w14:paraId="3F1AD072" w14:textId="77777777" w:rsidR="002078B2" w:rsidRDefault="002078B2" w:rsidP="002078B2">
      <w:pPr>
        <w:keepNext/>
      </w:pPr>
      <w:r>
        <w:rPr>
          <w:noProof/>
        </w:rPr>
        <w:drawing>
          <wp:inline distT="0" distB="0" distL="0" distR="0" wp14:anchorId="32A12DA3" wp14:editId="6C608EF8">
            <wp:extent cx="5572125" cy="3590925"/>
            <wp:effectExtent l="0" t="0" r="0" b="0"/>
            <wp:docPr id="140" name="image3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0.png" descr="Table&#10;&#10;Description automatically generated"/>
                    <pic:cNvPicPr preferRelativeResize="0"/>
                  </pic:nvPicPr>
                  <pic:blipFill>
                    <a:blip r:embed="rId39"/>
                    <a:srcRect/>
                    <a:stretch>
                      <a:fillRect/>
                    </a:stretch>
                  </pic:blipFill>
                  <pic:spPr>
                    <a:xfrm>
                      <a:off x="0" y="0"/>
                      <a:ext cx="5572125" cy="3590925"/>
                    </a:xfrm>
                    <a:prstGeom prst="rect">
                      <a:avLst/>
                    </a:prstGeom>
                    <a:ln/>
                  </pic:spPr>
                </pic:pic>
              </a:graphicData>
            </a:graphic>
          </wp:inline>
        </w:drawing>
      </w:r>
    </w:p>
    <w:p w14:paraId="02BB6CC0" w14:textId="77777777" w:rsidR="002078B2" w:rsidRDefault="002078B2" w:rsidP="002078B2">
      <w:pPr>
        <w:keepNext/>
        <w:pBdr>
          <w:top w:val="nil"/>
          <w:left w:val="nil"/>
          <w:bottom w:val="nil"/>
          <w:right w:val="nil"/>
          <w:between w:val="nil"/>
        </w:pBdr>
        <w:jc w:val="center"/>
        <w:rPr>
          <w:color w:val="000000"/>
        </w:rPr>
      </w:pPr>
      <w:bookmarkStart w:id="132" w:name="_heading=h.279ka65" w:colFirst="0" w:colLast="0"/>
      <w:bookmarkEnd w:id="132"/>
      <w:r>
        <w:rPr>
          <w:color w:val="000000"/>
        </w:rPr>
        <w:t>Hình 26: Giao diện quản lý bài đăng</w:t>
      </w:r>
    </w:p>
    <w:p w14:paraId="6B47B23A" w14:textId="23E66C5C" w:rsidR="002078B2" w:rsidRDefault="002078B2" w:rsidP="00E2322F">
      <w:pPr>
        <w:pStyle w:val="Heading4"/>
      </w:pPr>
      <w:bookmarkStart w:id="133" w:name="_heading=h.meukdy" w:colFirst="0" w:colLast="0"/>
      <w:bookmarkEnd w:id="133"/>
      <w:r>
        <w:t xml:space="preserve">Giao diện thông báo </w:t>
      </w:r>
    </w:p>
    <w:p w14:paraId="388D48EB" w14:textId="77777777" w:rsidR="002078B2" w:rsidRDefault="002078B2" w:rsidP="002078B2">
      <w:pPr>
        <w:keepNext/>
      </w:pPr>
      <w:r>
        <w:rPr>
          <w:noProof/>
        </w:rPr>
        <w:lastRenderedPageBreak/>
        <w:drawing>
          <wp:inline distT="0" distB="0" distL="0" distR="0" wp14:anchorId="4F59A83E" wp14:editId="3D983EF2">
            <wp:extent cx="5210175" cy="4343400"/>
            <wp:effectExtent l="0" t="0" r="0" b="0"/>
            <wp:docPr id="141" name="image25.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1" name="image25.png" descr="Application&#10;&#10;Description automatically generated with medium confidence"/>
                    <pic:cNvPicPr preferRelativeResize="0"/>
                  </pic:nvPicPr>
                  <pic:blipFill>
                    <a:blip r:embed="rId40"/>
                    <a:srcRect/>
                    <a:stretch>
                      <a:fillRect/>
                    </a:stretch>
                  </pic:blipFill>
                  <pic:spPr>
                    <a:xfrm>
                      <a:off x="0" y="0"/>
                      <a:ext cx="5210175" cy="4343400"/>
                    </a:xfrm>
                    <a:prstGeom prst="rect">
                      <a:avLst/>
                    </a:prstGeom>
                    <a:ln/>
                  </pic:spPr>
                </pic:pic>
              </a:graphicData>
            </a:graphic>
          </wp:inline>
        </w:drawing>
      </w:r>
    </w:p>
    <w:p w14:paraId="1F3334DE" w14:textId="77777777" w:rsidR="002078B2" w:rsidRDefault="002078B2" w:rsidP="002078B2">
      <w:pPr>
        <w:keepNext/>
        <w:pBdr>
          <w:top w:val="nil"/>
          <w:left w:val="nil"/>
          <w:bottom w:val="nil"/>
          <w:right w:val="nil"/>
          <w:between w:val="nil"/>
        </w:pBdr>
        <w:jc w:val="center"/>
        <w:rPr>
          <w:color w:val="000000"/>
        </w:rPr>
      </w:pPr>
      <w:bookmarkStart w:id="134" w:name="_heading=h.36ei31r" w:colFirst="0" w:colLast="0"/>
      <w:bookmarkEnd w:id="134"/>
      <w:r>
        <w:rPr>
          <w:color w:val="000000"/>
        </w:rPr>
        <w:t>Hình 27: Giao diện thông báo</w:t>
      </w:r>
    </w:p>
    <w:p w14:paraId="0A7FE5CB" w14:textId="77777777" w:rsidR="002078B2" w:rsidRDefault="002078B2" w:rsidP="00E2322F">
      <w:pPr>
        <w:pStyle w:val="Heading3"/>
      </w:pPr>
      <w:bookmarkStart w:id="135" w:name="_heading=h.1ljsd9k" w:colFirst="0" w:colLast="0"/>
      <w:bookmarkEnd w:id="135"/>
      <w:r>
        <w:t xml:space="preserve">Thiết </w:t>
      </w:r>
      <w:r w:rsidRPr="00E2322F">
        <w:t>kế</w:t>
      </w:r>
      <w:r>
        <w:t xml:space="preserve"> lớp</w:t>
      </w:r>
    </w:p>
    <w:p w14:paraId="679F589D" w14:textId="77777777" w:rsidR="002078B2" w:rsidRDefault="002078B2" w:rsidP="00E2322F">
      <w:pPr>
        <w:pStyle w:val="Heading4"/>
      </w:pPr>
      <w:bookmarkStart w:id="136" w:name="_heading=h.45jfvxd" w:colFirst="0" w:colLast="0"/>
      <w:bookmarkEnd w:id="136"/>
      <w:r>
        <w:t>Thiết kế lớp cho các lớp trong trình tự thêm nhà vào danh sách Wishlist</w:t>
      </w:r>
    </w:p>
    <w:p w14:paraId="67175DE4" w14:textId="77777777" w:rsidR="002078B2" w:rsidRDefault="002078B2" w:rsidP="002078B2">
      <w:pPr>
        <w:numPr>
          <w:ilvl w:val="0"/>
          <w:numId w:val="11"/>
        </w:numPr>
        <w:pBdr>
          <w:top w:val="nil"/>
          <w:left w:val="nil"/>
          <w:bottom w:val="nil"/>
          <w:right w:val="nil"/>
          <w:between w:val="nil"/>
        </w:pBdr>
      </w:pPr>
      <w:r>
        <w:rPr>
          <w:color w:val="000000"/>
        </w:rPr>
        <w:t>Biểu đồ lớp biểu diễn các lớp tham gia vào trình tự thêm nhà vào danh sách Wishlist của một User</w:t>
      </w:r>
    </w:p>
    <w:p w14:paraId="0679F263" w14:textId="77777777" w:rsidR="002078B2" w:rsidRDefault="002078B2" w:rsidP="002078B2">
      <w:pPr>
        <w:keepNext/>
      </w:pPr>
      <w:r>
        <w:rPr>
          <w:noProof/>
        </w:rPr>
        <w:lastRenderedPageBreak/>
        <w:drawing>
          <wp:inline distT="0" distB="0" distL="0" distR="0" wp14:anchorId="14B39D63" wp14:editId="49A99FC7">
            <wp:extent cx="5574030" cy="2822575"/>
            <wp:effectExtent l="0" t="0" r="0" b="0"/>
            <wp:docPr id="14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Diagram&#10;&#10;Description automatically generated"/>
                    <pic:cNvPicPr preferRelativeResize="0"/>
                  </pic:nvPicPr>
                  <pic:blipFill>
                    <a:blip r:embed="rId41"/>
                    <a:srcRect/>
                    <a:stretch>
                      <a:fillRect/>
                    </a:stretch>
                  </pic:blipFill>
                  <pic:spPr>
                    <a:xfrm>
                      <a:off x="0" y="0"/>
                      <a:ext cx="5574030" cy="2822575"/>
                    </a:xfrm>
                    <a:prstGeom prst="rect">
                      <a:avLst/>
                    </a:prstGeom>
                    <a:ln/>
                  </pic:spPr>
                </pic:pic>
              </a:graphicData>
            </a:graphic>
          </wp:inline>
        </w:drawing>
      </w:r>
    </w:p>
    <w:p w14:paraId="0F546B6D" w14:textId="77777777" w:rsidR="002078B2" w:rsidRDefault="002078B2" w:rsidP="002078B2">
      <w:pPr>
        <w:keepNext/>
        <w:pBdr>
          <w:top w:val="nil"/>
          <w:left w:val="nil"/>
          <w:bottom w:val="nil"/>
          <w:right w:val="nil"/>
          <w:between w:val="nil"/>
        </w:pBdr>
        <w:jc w:val="center"/>
        <w:rPr>
          <w:color w:val="000000"/>
        </w:rPr>
      </w:pPr>
      <w:bookmarkStart w:id="137" w:name="_heading=h.2koq656" w:colFirst="0" w:colLast="0"/>
      <w:bookmarkEnd w:id="137"/>
      <w:r>
        <w:rPr>
          <w:color w:val="000000"/>
        </w:rPr>
        <w:t>Hình 28: Biểu đồ các lớp trong trình tự thêm nhà vào danh sách Wishlist</w:t>
      </w:r>
    </w:p>
    <w:p w14:paraId="34A9F590" w14:textId="77777777" w:rsidR="002078B2" w:rsidRDefault="002078B2" w:rsidP="002078B2">
      <w:pPr>
        <w:numPr>
          <w:ilvl w:val="0"/>
          <w:numId w:val="11"/>
        </w:numPr>
        <w:pBdr>
          <w:top w:val="nil"/>
          <w:left w:val="nil"/>
          <w:bottom w:val="nil"/>
          <w:right w:val="nil"/>
          <w:between w:val="nil"/>
        </w:pBdr>
        <w:rPr>
          <w:color w:val="000000"/>
        </w:rPr>
      </w:pPr>
      <w:r>
        <w:rPr>
          <w:color w:val="000000"/>
        </w:rPr>
        <w:t>Biểu đồ trình tự biểu diễn trình tự thêm nhà vào danh sách Wishlist của một User</w:t>
      </w:r>
    </w:p>
    <w:p w14:paraId="773E5B4B" w14:textId="77777777" w:rsidR="002078B2" w:rsidRDefault="002078B2" w:rsidP="002078B2">
      <w:pPr>
        <w:keepNext/>
      </w:pPr>
      <w:r>
        <w:rPr>
          <w:noProof/>
        </w:rPr>
        <w:drawing>
          <wp:inline distT="0" distB="0" distL="0" distR="0" wp14:anchorId="0B6373B5" wp14:editId="015A9524">
            <wp:extent cx="5574030" cy="3713480"/>
            <wp:effectExtent l="0" t="0" r="0" b="0"/>
            <wp:docPr id="1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2"/>
                    <a:srcRect/>
                    <a:stretch>
                      <a:fillRect/>
                    </a:stretch>
                  </pic:blipFill>
                  <pic:spPr>
                    <a:xfrm>
                      <a:off x="0" y="0"/>
                      <a:ext cx="5574030" cy="3713480"/>
                    </a:xfrm>
                    <a:prstGeom prst="rect">
                      <a:avLst/>
                    </a:prstGeom>
                    <a:ln/>
                  </pic:spPr>
                </pic:pic>
              </a:graphicData>
            </a:graphic>
          </wp:inline>
        </w:drawing>
      </w:r>
    </w:p>
    <w:p w14:paraId="2E413F1D" w14:textId="77777777" w:rsidR="002078B2" w:rsidRDefault="002078B2" w:rsidP="002078B2">
      <w:pPr>
        <w:keepNext/>
        <w:pBdr>
          <w:top w:val="nil"/>
          <w:left w:val="nil"/>
          <w:bottom w:val="nil"/>
          <w:right w:val="nil"/>
          <w:between w:val="nil"/>
        </w:pBdr>
        <w:jc w:val="center"/>
        <w:rPr>
          <w:color w:val="000000"/>
        </w:rPr>
      </w:pPr>
      <w:bookmarkStart w:id="138" w:name="_heading=h.zu0gcz" w:colFirst="0" w:colLast="0"/>
      <w:bookmarkEnd w:id="138"/>
      <w:r>
        <w:rPr>
          <w:color w:val="000000"/>
        </w:rPr>
        <w:t>Hình 29: Biểu đồ trình tự biểu diễn trình tự thêm nhà vào danh sách Wishlist của một User</w:t>
      </w:r>
    </w:p>
    <w:p w14:paraId="181F008C" w14:textId="77777777" w:rsidR="002078B2" w:rsidRDefault="002078B2" w:rsidP="00E2322F">
      <w:pPr>
        <w:pStyle w:val="Heading4"/>
      </w:pPr>
      <w:bookmarkStart w:id="139" w:name="_heading=h.3jtnz0s" w:colFirst="0" w:colLast="0"/>
      <w:bookmarkEnd w:id="139"/>
      <w:r>
        <w:t>Thiết kế lớp cho các lớp trong trình tự đăng nhập</w:t>
      </w:r>
    </w:p>
    <w:p w14:paraId="7864B97F"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đăng nhập </w:t>
      </w:r>
    </w:p>
    <w:p w14:paraId="4B2D37A5" w14:textId="77777777" w:rsidR="002078B2" w:rsidRDefault="002078B2" w:rsidP="002078B2">
      <w:pPr>
        <w:keepNext/>
      </w:pPr>
      <w:r>
        <w:rPr>
          <w:noProof/>
        </w:rPr>
        <w:lastRenderedPageBreak/>
        <w:drawing>
          <wp:inline distT="0" distB="0" distL="0" distR="0" wp14:anchorId="0B1823E7" wp14:editId="382613A3">
            <wp:extent cx="5574030" cy="2679700"/>
            <wp:effectExtent l="0" t="0" r="0" b="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5574030" cy="2679700"/>
                    </a:xfrm>
                    <a:prstGeom prst="rect">
                      <a:avLst/>
                    </a:prstGeom>
                    <a:ln/>
                  </pic:spPr>
                </pic:pic>
              </a:graphicData>
            </a:graphic>
          </wp:inline>
        </w:drawing>
      </w:r>
    </w:p>
    <w:p w14:paraId="20BC8E2F" w14:textId="77777777" w:rsidR="002078B2" w:rsidRDefault="002078B2" w:rsidP="002078B2">
      <w:pPr>
        <w:keepNext/>
        <w:pBdr>
          <w:top w:val="nil"/>
          <w:left w:val="nil"/>
          <w:bottom w:val="nil"/>
          <w:right w:val="nil"/>
          <w:between w:val="nil"/>
        </w:pBdr>
        <w:jc w:val="center"/>
        <w:rPr>
          <w:color w:val="000000"/>
        </w:rPr>
      </w:pPr>
      <w:bookmarkStart w:id="140" w:name="_heading=h.1yyy98l" w:colFirst="0" w:colLast="0"/>
      <w:bookmarkEnd w:id="140"/>
      <w:r>
        <w:rPr>
          <w:color w:val="000000"/>
        </w:rPr>
        <w:t>Hình 30: Biểu đồ các lớp trong trình tự đăng nhập</w:t>
      </w:r>
    </w:p>
    <w:p w14:paraId="7CA7615C"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đăng nhập</w:t>
      </w:r>
    </w:p>
    <w:p w14:paraId="3C4F00C8" w14:textId="77777777" w:rsidR="002078B2" w:rsidRDefault="002078B2" w:rsidP="002078B2">
      <w:pPr>
        <w:keepNext/>
      </w:pPr>
      <w:r>
        <w:rPr>
          <w:noProof/>
        </w:rPr>
        <w:drawing>
          <wp:inline distT="0" distB="0" distL="0" distR="0" wp14:anchorId="27CC1478" wp14:editId="5B39FCE2">
            <wp:extent cx="5574030" cy="3244215"/>
            <wp:effectExtent l="0" t="0" r="0" b="0"/>
            <wp:docPr id="125" name="image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6.png" descr="Diagram, table&#10;&#10;Description automatically generated"/>
                    <pic:cNvPicPr preferRelativeResize="0"/>
                  </pic:nvPicPr>
                  <pic:blipFill>
                    <a:blip r:embed="rId44"/>
                    <a:srcRect/>
                    <a:stretch>
                      <a:fillRect/>
                    </a:stretch>
                  </pic:blipFill>
                  <pic:spPr>
                    <a:xfrm>
                      <a:off x="0" y="0"/>
                      <a:ext cx="5574030" cy="3244215"/>
                    </a:xfrm>
                    <a:prstGeom prst="rect">
                      <a:avLst/>
                    </a:prstGeom>
                    <a:ln/>
                  </pic:spPr>
                </pic:pic>
              </a:graphicData>
            </a:graphic>
          </wp:inline>
        </w:drawing>
      </w:r>
    </w:p>
    <w:p w14:paraId="3DDDC3F6" w14:textId="77777777" w:rsidR="002078B2" w:rsidRDefault="002078B2" w:rsidP="002078B2">
      <w:pPr>
        <w:keepNext/>
        <w:pBdr>
          <w:top w:val="nil"/>
          <w:left w:val="nil"/>
          <w:bottom w:val="nil"/>
          <w:right w:val="nil"/>
          <w:between w:val="nil"/>
        </w:pBdr>
        <w:jc w:val="center"/>
        <w:rPr>
          <w:color w:val="000000"/>
        </w:rPr>
      </w:pPr>
      <w:bookmarkStart w:id="141" w:name="_heading=h.4iylrwe" w:colFirst="0" w:colLast="0"/>
      <w:bookmarkEnd w:id="141"/>
      <w:r>
        <w:rPr>
          <w:color w:val="000000"/>
        </w:rPr>
        <w:t>Hình 31: Biểu đồ trình tự biểu diễn trình tự đăng nhập</w:t>
      </w:r>
    </w:p>
    <w:p w14:paraId="7FB37CE5" w14:textId="77777777" w:rsidR="002078B2" w:rsidRDefault="002078B2" w:rsidP="002078B2"/>
    <w:p w14:paraId="23CB56CD" w14:textId="77777777" w:rsidR="002078B2" w:rsidRDefault="002078B2" w:rsidP="00E2322F">
      <w:pPr>
        <w:pStyle w:val="Heading4"/>
      </w:pPr>
      <w:bookmarkStart w:id="142" w:name="_heading=h.2y3w247" w:colFirst="0" w:colLast="0"/>
      <w:bookmarkEnd w:id="142"/>
      <w:r>
        <w:t xml:space="preserve">Thiết kế lớp </w:t>
      </w:r>
      <w:r w:rsidRPr="00E2322F">
        <w:t>cho</w:t>
      </w:r>
      <w:r>
        <w:t xml:space="preserve"> các lớp trong trình tự liên hệ với người bán </w:t>
      </w:r>
    </w:p>
    <w:p w14:paraId="4ACDC8D2"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liên hệ với người bán </w:t>
      </w:r>
    </w:p>
    <w:p w14:paraId="539DEBAB" w14:textId="77777777" w:rsidR="002078B2" w:rsidRDefault="002078B2" w:rsidP="002078B2"/>
    <w:p w14:paraId="6C66CE9E" w14:textId="77777777" w:rsidR="002078B2" w:rsidRDefault="002078B2" w:rsidP="002078B2">
      <w:pPr>
        <w:keepNext/>
      </w:pPr>
      <w:r>
        <w:rPr>
          <w:noProof/>
        </w:rPr>
        <w:lastRenderedPageBreak/>
        <w:drawing>
          <wp:inline distT="0" distB="0" distL="0" distR="0" wp14:anchorId="5AA75A45" wp14:editId="613EDFAF">
            <wp:extent cx="5565775" cy="1916430"/>
            <wp:effectExtent l="0" t="0" r="0" b="0"/>
            <wp:docPr id="12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4.png" descr="Diagram&#10;&#10;Description automatically generated"/>
                    <pic:cNvPicPr preferRelativeResize="0"/>
                  </pic:nvPicPr>
                  <pic:blipFill>
                    <a:blip r:embed="rId45"/>
                    <a:srcRect/>
                    <a:stretch>
                      <a:fillRect/>
                    </a:stretch>
                  </pic:blipFill>
                  <pic:spPr>
                    <a:xfrm>
                      <a:off x="0" y="0"/>
                      <a:ext cx="5565775" cy="1916430"/>
                    </a:xfrm>
                    <a:prstGeom prst="rect">
                      <a:avLst/>
                    </a:prstGeom>
                    <a:ln/>
                  </pic:spPr>
                </pic:pic>
              </a:graphicData>
            </a:graphic>
          </wp:inline>
        </w:drawing>
      </w:r>
    </w:p>
    <w:p w14:paraId="3F1178E3" w14:textId="77777777" w:rsidR="002078B2" w:rsidRDefault="002078B2" w:rsidP="002078B2">
      <w:pPr>
        <w:keepNext/>
        <w:pBdr>
          <w:top w:val="nil"/>
          <w:left w:val="nil"/>
          <w:bottom w:val="nil"/>
          <w:right w:val="nil"/>
          <w:between w:val="nil"/>
        </w:pBdr>
        <w:jc w:val="center"/>
        <w:rPr>
          <w:color w:val="000000"/>
        </w:rPr>
      </w:pPr>
      <w:bookmarkStart w:id="143" w:name="_heading=h.1d96cc0" w:colFirst="0" w:colLast="0"/>
      <w:bookmarkEnd w:id="143"/>
      <w:r>
        <w:rPr>
          <w:color w:val="000000"/>
        </w:rPr>
        <w:t>Hình 32: Biểu đồ các lớp trong trình tự liên hệ với người bán</w:t>
      </w:r>
    </w:p>
    <w:p w14:paraId="1C576F1D"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liên hệ với người bán</w:t>
      </w:r>
    </w:p>
    <w:p w14:paraId="614E6C6C" w14:textId="77777777" w:rsidR="002078B2" w:rsidRDefault="002078B2" w:rsidP="002078B2">
      <w:pPr>
        <w:keepNext/>
      </w:pPr>
      <w:r>
        <w:t xml:space="preserve"> </w:t>
      </w:r>
      <w:r>
        <w:rPr>
          <w:noProof/>
        </w:rPr>
        <w:drawing>
          <wp:inline distT="0" distB="0" distL="0" distR="0" wp14:anchorId="44181584" wp14:editId="6AFE33BB">
            <wp:extent cx="5565775" cy="3546475"/>
            <wp:effectExtent l="0" t="0" r="0" b="0"/>
            <wp:docPr id="127"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Diagram&#10;&#10;Description automatically generated"/>
                    <pic:cNvPicPr preferRelativeResize="0"/>
                  </pic:nvPicPr>
                  <pic:blipFill>
                    <a:blip r:embed="rId46"/>
                    <a:srcRect/>
                    <a:stretch>
                      <a:fillRect/>
                    </a:stretch>
                  </pic:blipFill>
                  <pic:spPr>
                    <a:xfrm>
                      <a:off x="0" y="0"/>
                      <a:ext cx="5565775" cy="3546475"/>
                    </a:xfrm>
                    <a:prstGeom prst="rect">
                      <a:avLst/>
                    </a:prstGeom>
                    <a:ln/>
                  </pic:spPr>
                </pic:pic>
              </a:graphicData>
            </a:graphic>
          </wp:inline>
        </w:drawing>
      </w:r>
    </w:p>
    <w:p w14:paraId="18A2509D" w14:textId="77777777" w:rsidR="002078B2" w:rsidRDefault="002078B2" w:rsidP="002078B2">
      <w:pPr>
        <w:keepNext/>
        <w:pBdr>
          <w:top w:val="nil"/>
          <w:left w:val="nil"/>
          <w:bottom w:val="nil"/>
          <w:right w:val="nil"/>
          <w:between w:val="nil"/>
        </w:pBdr>
        <w:jc w:val="center"/>
        <w:rPr>
          <w:color w:val="000000"/>
        </w:rPr>
      </w:pPr>
      <w:bookmarkStart w:id="144" w:name="_heading=h.3x8tuzt" w:colFirst="0" w:colLast="0"/>
      <w:bookmarkEnd w:id="144"/>
      <w:r>
        <w:rPr>
          <w:color w:val="000000"/>
        </w:rPr>
        <w:t>Hình 33: Biểu đồ trình tự biểu diễn trình tự liên hệ với người bán</w:t>
      </w:r>
    </w:p>
    <w:p w14:paraId="25FB67A9" w14:textId="77777777" w:rsidR="002078B2" w:rsidRDefault="002078B2" w:rsidP="002078B2">
      <w:pPr>
        <w:numPr>
          <w:ilvl w:val="0"/>
          <w:numId w:val="11"/>
        </w:numPr>
        <w:pBdr>
          <w:top w:val="nil"/>
          <w:left w:val="nil"/>
          <w:bottom w:val="nil"/>
          <w:right w:val="nil"/>
          <w:between w:val="nil"/>
        </w:pBdr>
      </w:pPr>
      <w:r>
        <w:rPr>
          <w:color w:val="000000"/>
        </w:rPr>
        <w:t>Trong trình tự liên hệ với người bán, việc liên hệ giữa người mua và người bán qua tin nhắn. Vì vậy, em xây dựng một cơ chế real-time gửi và nhận tin nhắn giữa hai người. Ở đây, em áp dụng công nghệ WebSocket bằng việc sử dụng thư viện SignalR của ASP.Net. Chi tiết thông tin về việc áp dụng công nghệ vào trình tự liên hệ với người bán sẽ được trình bày trong chương 5.</w:t>
      </w:r>
    </w:p>
    <w:p w14:paraId="38C482F4" w14:textId="77777777" w:rsidR="002078B2" w:rsidRDefault="002078B2" w:rsidP="00E2322F">
      <w:pPr>
        <w:pStyle w:val="Heading3"/>
      </w:pPr>
      <w:bookmarkStart w:id="145" w:name="_heading=h.2ce457m" w:colFirst="0" w:colLast="0"/>
      <w:bookmarkEnd w:id="145"/>
      <w:r>
        <w:lastRenderedPageBreak/>
        <w:t>Thiết kế cơ sở dữ liệu</w:t>
      </w:r>
    </w:p>
    <w:p w14:paraId="65E0AC32" w14:textId="77777777" w:rsidR="002078B2" w:rsidRDefault="002078B2" w:rsidP="002078B2">
      <w:r>
        <w:t xml:space="preserve">Biểu đổ thực thể liên kết: </w:t>
      </w:r>
    </w:p>
    <w:p w14:paraId="773AE708" w14:textId="77777777" w:rsidR="002078B2" w:rsidRDefault="002078B2" w:rsidP="002078B2">
      <w:pPr>
        <w:keepNext/>
      </w:pPr>
      <w:r>
        <w:rPr>
          <w:noProof/>
        </w:rPr>
        <w:drawing>
          <wp:inline distT="0" distB="0" distL="0" distR="0" wp14:anchorId="3513716A" wp14:editId="45F2B950">
            <wp:extent cx="5570220" cy="3604260"/>
            <wp:effectExtent l="0" t="0" r="0" b="0"/>
            <wp:docPr id="12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png" descr="Diagram&#10;&#10;Description automatically generated"/>
                    <pic:cNvPicPr preferRelativeResize="0"/>
                  </pic:nvPicPr>
                  <pic:blipFill>
                    <a:blip r:embed="rId47"/>
                    <a:srcRect/>
                    <a:stretch>
                      <a:fillRect/>
                    </a:stretch>
                  </pic:blipFill>
                  <pic:spPr>
                    <a:xfrm>
                      <a:off x="0" y="0"/>
                      <a:ext cx="5570220" cy="3604260"/>
                    </a:xfrm>
                    <a:prstGeom prst="rect">
                      <a:avLst/>
                    </a:prstGeom>
                    <a:ln/>
                  </pic:spPr>
                </pic:pic>
              </a:graphicData>
            </a:graphic>
          </wp:inline>
        </w:drawing>
      </w:r>
    </w:p>
    <w:p w14:paraId="29BE1B30" w14:textId="77777777" w:rsidR="002078B2" w:rsidRDefault="002078B2" w:rsidP="002078B2">
      <w:pPr>
        <w:keepNext/>
        <w:pBdr>
          <w:top w:val="nil"/>
          <w:left w:val="nil"/>
          <w:bottom w:val="nil"/>
          <w:right w:val="nil"/>
          <w:between w:val="nil"/>
        </w:pBdr>
        <w:jc w:val="center"/>
        <w:rPr>
          <w:color w:val="000000"/>
        </w:rPr>
      </w:pPr>
      <w:bookmarkStart w:id="146" w:name="_heading=h.rjefff" w:colFirst="0" w:colLast="0"/>
      <w:bookmarkEnd w:id="146"/>
      <w:r>
        <w:rPr>
          <w:color w:val="000000"/>
        </w:rPr>
        <w:t>Hình 34: Biểu đổ thực thể liên kết</w:t>
      </w:r>
    </w:p>
    <w:p w14:paraId="7D25CEE2" w14:textId="77777777" w:rsidR="002078B2" w:rsidRDefault="002078B2" w:rsidP="002078B2">
      <w:r>
        <w:t xml:space="preserve">Mô tả về mô hình thực thể liên kết: </w:t>
      </w:r>
    </w:p>
    <w:p w14:paraId="2E7EBB20" w14:textId="77777777" w:rsidR="002078B2" w:rsidRDefault="002078B2" w:rsidP="002078B2">
      <w:pPr>
        <w:keepNext/>
        <w:pBdr>
          <w:top w:val="nil"/>
          <w:left w:val="nil"/>
          <w:bottom w:val="nil"/>
          <w:right w:val="nil"/>
          <w:between w:val="nil"/>
        </w:pBdr>
        <w:jc w:val="center"/>
        <w:rPr>
          <w:color w:val="000000"/>
        </w:rPr>
      </w:pPr>
      <w:bookmarkStart w:id="147" w:name="_heading=h.3bj1y38" w:colFirst="0" w:colLast="0"/>
      <w:bookmarkEnd w:id="147"/>
      <w:r>
        <w:rPr>
          <w:color w:val="000000"/>
        </w:rPr>
        <w:t>Bảng 11: Mô tả về thực thể mô hình liên kết</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415"/>
        <w:gridCol w:w="5356"/>
      </w:tblGrid>
      <w:tr w:rsidR="002078B2" w14:paraId="087B075C" w14:textId="77777777" w:rsidTr="00C36136">
        <w:tc>
          <w:tcPr>
            <w:tcW w:w="3415" w:type="dxa"/>
          </w:tcPr>
          <w:p w14:paraId="4EDD7A63" w14:textId="77777777" w:rsidR="002078B2" w:rsidRDefault="002078B2" w:rsidP="00C36136">
            <w:r>
              <w:t xml:space="preserve">Thực thể </w:t>
            </w:r>
          </w:p>
        </w:tc>
        <w:tc>
          <w:tcPr>
            <w:tcW w:w="5356" w:type="dxa"/>
          </w:tcPr>
          <w:p w14:paraId="21AD17E9" w14:textId="77777777" w:rsidR="002078B2" w:rsidRDefault="002078B2" w:rsidP="00C36136">
            <w:r>
              <w:t>Mô tả</w:t>
            </w:r>
          </w:p>
        </w:tc>
      </w:tr>
      <w:tr w:rsidR="002078B2" w14:paraId="13FDBBF8" w14:textId="77777777" w:rsidTr="00C36136">
        <w:tc>
          <w:tcPr>
            <w:tcW w:w="3415" w:type="dxa"/>
          </w:tcPr>
          <w:p w14:paraId="72D6135C" w14:textId="77777777" w:rsidR="002078B2" w:rsidRDefault="002078B2" w:rsidP="00C36136">
            <w:r>
              <w:t xml:space="preserve">User </w:t>
            </w:r>
          </w:p>
        </w:tc>
        <w:tc>
          <w:tcPr>
            <w:tcW w:w="5356" w:type="dxa"/>
          </w:tcPr>
          <w:p w14:paraId="19B1A071" w14:textId="77777777" w:rsidR="002078B2" w:rsidRDefault="002078B2" w:rsidP="00C36136">
            <w:r>
              <w:t>Thông tin về người dùng</w:t>
            </w:r>
          </w:p>
          <w:p w14:paraId="4E64D7CE" w14:textId="77777777" w:rsidR="002078B2" w:rsidRDefault="002078B2" w:rsidP="002078B2">
            <w:pPr>
              <w:numPr>
                <w:ilvl w:val="0"/>
                <w:numId w:val="10"/>
              </w:numPr>
              <w:pBdr>
                <w:top w:val="nil"/>
                <w:left w:val="nil"/>
                <w:bottom w:val="nil"/>
                <w:right w:val="nil"/>
                <w:between w:val="nil"/>
              </w:pBdr>
              <w:spacing w:before="60" w:after="0"/>
            </w:pPr>
            <w:r>
              <w:t>UserName: Tên đăng nhập</w:t>
            </w:r>
          </w:p>
          <w:p w14:paraId="0DB7E1FD" w14:textId="77777777" w:rsidR="002078B2" w:rsidRDefault="002078B2" w:rsidP="002078B2">
            <w:pPr>
              <w:numPr>
                <w:ilvl w:val="0"/>
                <w:numId w:val="10"/>
              </w:numPr>
              <w:pBdr>
                <w:top w:val="nil"/>
                <w:left w:val="nil"/>
                <w:bottom w:val="nil"/>
                <w:right w:val="nil"/>
                <w:between w:val="nil"/>
              </w:pBdr>
              <w:spacing w:before="0" w:after="0"/>
            </w:pPr>
            <w:r>
              <w:t>PhoneNumber: Số điện thoại</w:t>
            </w:r>
          </w:p>
          <w:p w14:paraId="62656CD1" w14:textId="77777777" w:rsidR="002078B2" w:rsidRDefault="002078B2" w:rsidP="002078B2">
            <w:pPr>
              <w:numPr>
                <w:ilvl w:val="0"/>
                <w:numId w:val="10"/>
              </w:numPr>
              <w:pBdr>
                <w:top w:val="nil"/>
                <w:left w:val="nil"/>
                <w:bottom w:val="nil"/>
                <w:right w:val="nil"/>
                <w:between w:val="nil"/>
              </w:pBdr>
              <w:spacing w:before="0" w:after="0"/>
            </w:pPr>
            <w:r>
              <w:t>FullName: Họ vầ tên đầy đủ</w:t>
            </w:r>
          </w:p>
          <w:p w14:paraId="680C79D2" w14:textId="77777777" w:rsidR="002078B2" w:rsidRDefault="002078B2" w:rsidP="002078B2">
            <w:pPr>
              <w:numPr>
                <w:ilvl w:val="0"/>
                <w:numId w:val="10"/>
              </w:numPr>
              <w:pBdr>
                <w:top w:val="nil"/>
                <w:left w:val="nil"/>
                <w:bottom w:val="nil"/>
                <w:right w:val="nil"/>
                <w:between w:val="nil"/>
              </w:pBdr>
              <w:spacing w:before="0" w:after="0"/>
            </w:pPr>
            <w:r>
              <w:t>Email: Email</w:t>
            </w:r>
          </w:p>
          <w:p w14:paraId="41AA5CB5" w14:textId="77777777" w:rsidR="002078B2" w:rsidRDefault="002078B2" w:rsidP="002078B2">
            <w:pPr>
              <w:numPr>
                <w:ilvl w:val="0"/>
                <w:numId w:val="10"/>
              </w:numPr>
              <w:pBdr>
                <w:top w:val="nil"/>
                <w:left w:val="nil"/>
                <w:bottom w:val="nil"/>
                <w:right w:val="nil"/>
                <w:between w:val="nil"/>
              </w:pBdr>
              <w:spacing w:before="0" w:after="0"/>
            </w:pPr>
            <w:r>
              <w:t>ProvinceCode: Mã tỉnh/TP</w:t>
            </w:r>
          </w:p>
          <w:p w14:paraId="3FB3696A" w14:textId="77777777" w:rsidR="002078B2" w:rsidRDefault="002078B2" w:rsidP="002078B2">
            <w:pPr>
              <w:numPr>
                <w:ilvl w:val="0"/>
                <w:numId w:val="10"/>
              </w:numPr>
              <w:pBdr>
                <w:top w:val="nil"/>
                <w:left w:val="nil"/>
                <w:bottom w:val="nil"/>
                <w:right w:val="nil"/>
                <w:between w:val="nil"/>
              </w:pBdr>
              <w:spacing w:before="0" w:after="0"/>
            </w:pPr>
            <w:r>
              <w:t>DistrictCode: Mã quận/huyện</w:t>
            </w:r>
          </w:p>
          <w:p w14:paraId="60DFE34B" w14:textId="77777777" w:rsidR="002078B2" w:rsidRDefault="002078B2" w:rsidP="002078B2">
            <w:pPr>
              <w:numPr>
                <w:ilvl w:val="0"/>
                <w:numId w:val="10"/>
              </w:numPr>
              <w:pBdr>
                <w:top w:val="nil"/>
                <w:left w:val="nil"/>
                <w:bottom w:val="nil"/>
                <w:right w:val="nil"/>
                <w:between w:val="nil"/>
              </w:pBdr>
              <w:spacing w:before="0" w:after="0"/>
            </w:pPr>
            <w:r>
              <w:t>WardCode: Mã xã/phường</w:t>
            </w:r>
          </w:p>
          <w:p w14:paraId="081FA1A5" w14:textId="77777777" w:rsidR="002078B2" w:rsidRDefault="002078B2" w:rsidP="002078B2">
            <w:pPr>
              <w:numPr>
                <w:ilvl w:val="0"/>
                <w:numId w:val="10"/>
              </w:numPr>
              <w:pBdr>
                <w:top w:val="nil"/>
                <w:left w:val="nil"/>
                <w:bottom w:val="nil"/>
                <w:right w:val="nil"/>
                <w:between w:val="nil"/>
              </w:pBdr>
              <w:spacing w:before="0" w:after="0"/>
            </w:pPr>
            <w:r>
              <w:t>Password: Mật khẩu đăng nhập</w:t>
            </w:r>
          </w:p>
          <w:p w14:paraId="4088F1E9" w14:textId="77777777" w:rsidR="002078B2" w:rsidRDefault="002078B2" w:rsidP="002078B2">
            <w:pPr>
              <w:numPr>
                <w:ilvl w:val="0"/>
                <w:numId w:val="10"/>
              </w:numPr>
              <w:pBdr>
                <w:top w:val="nil"/>
                <w:left w:val="nil"/>
                <w:bottom w:val="nil"/>
                <w:right w:val="nil"/>
                <w:between w:val="nil"/>
              </w:pBdr>
              <w:spacing w:before="0" w:after="0"/>
            </w:pPr>
            <w:r>
              <w:t>Salt: Biến muối để mã hóa MK</w:t>
            </w:r>
          </w:p>
          <w:p w14:paraId="60B54F9C" w14:textId="77777777" w:rsidR="002078B2" w:rsidRDefault="002078B2" w:rsidP="002078B2">
            <w:pPr>
              <w:numPr>
                <w:ilvl w:val="0"/>
                <w:numId w:val="10"/>
              </w:numPr>
              <w:pBdr>
                <w:top w:val="nil"/>
                <w:left w:val="nil"/>
                <w:bottom w:val="nil"/>
                <w:right w:val="nil"/>
                <w:between w:val="nil"/>
              </w:pBdr>
              <w:spacing w:before="0" w:after="0"/>
            </w:pPr>
            <w:r>
              <w:t xml:space="preserve">Role: Vai trò </w:t>
            </w:r>
          </w:p>
          <w:p w14:paraId="26BBF6F4" w14:textId="77777777" w:rsidR="002078B2" w:rsidRDefault="002078B2" w:rsidP="002078B2">
            <w:pPr>
              <w:numPr>
                <w:ilvl w:val="0"/>
                <w:numId w:val="10"/>
              </w:numPr>
              <w:pBdr>
                <w:top w:val="nil"/>
                <w:left w:val="nil"/>
                <w:bottom w:val="nil"/>
                <w:right w:val="nil"/>
                <w:between w:val="nil"/>
              </w:pBdr>
              <w:spacing w:before="0"/>
            </w:pPr>
            <w:r>
              <w:lastRenderedPageBreak/>
              <w:t xml:space="preserve">Status: Trạng thái người dùng </w:t>
            </w:r>
          </w:p>
        </w:tc>
      </w:tr>
      <w:tr w:rsidR="002078B2" w14:paraId="1215F2DA" w14:textId="77777777" w:rsidTr="00C36136">
        <w:tc>
          <w:tcPr>
            <w:tcW w:w="3415" w:type="dxa"/>
          </w:tcPr>
          <w:p w14:paraId="0820DDF5" w14:textId="77777777" w:rsidR="002078B2" w:rsidRDefault="002078B2" w:rsidP="00C36136">
            <w:r>
              <w:lastRenderedPageBreak/>
              <w:t>House</w:t>
            </w:r>
          </w:p>
        </w:tc>
        <w:tc>
          <w:tcPr>
            <w:tcW w:w="5356" w:type="dxa"/>
          </w:tcPr>
          <w:p w14:paraId="6FEFB0B4" w14:textId="77777777" w:rsidR="002078B2" w:rsidRDefault="002078B2" w:rsidP="00C36136">
            <w:r>
              <w:t>Thông tin về nhà trọ</w:t>
            </w:r>
          </w:p>
          <w:p w14:paraId="595AEC24" w14:textId="77777777" w:rsidR="002078B2" w:rsidRDefault="002078B2" w:rsidP="002078B2">
            <w:pPr>
              <w:numPr>
                <w:ilvl w:val="0"/>
                <w:numId w:val="10"/>
              </w:numPr>
              <w:pBdr>
                <w:top w:val="nil"/>
                <w:left w:val="nil"/>
                <w:bottom w:val="nil"/>
                <w:right w:val="nil"/>
                <w:between w:val="nil"/>
              </w:pBdr>
              <w:spacing w:before="60" w:after="0"/>
            </w:pPr>
            <w:r>
              <w:t xml:space="preserve">HouseName: Tên ngôi nhà </w:t>
            </w:r>
          </w:p>
          <w:p w14:paraId="1021F992" w14:textId="77777777" w:rsidR="002078B2" w:rsidRDefault="002078B2" w:rsidP="002078B2">
            <w:pPr>
              <w:numPr>
                <w:ilvl w:val="0"/>
                <w:numId w:val="10"/>
              </w:numPr>
              <w:pBdr>
                <w:top w:val="nil"/>
                <w:left w:val="nil"/>
                <w:bottom w:val="nil"/>
                <w:right w:val="nil"/>
                <w:between w:val="nil"/>
              </w:pBdr>
              <w:spacing w:before="0" w:after="0"/>
            </w:pPr>
            <w:r>
              <w:t>Area: Diện tích (m2)</w:t>
            </w:r>
          </w:p>
          <w:p w14:paraId="02701D60" w14:textId="77777777" w:rsidR="002078B2" w:rsidRDefault="002078B2" w:rsidP="002078B2">
            <w:pPr>
              <w:numPr>
                <w:ilvl w:val="0"/>
                <w:numId w:val="10"/>
              </w:numPr>
              <w:pBdr>
                <w:top w:val="nil"/>
                <w:left w:val="nil"/>
                <w:bottom w:val="nil"/>
                <w:right w:val="nil"/>
                <w:between w:val="nil"/>
              </w:pBdr>
              <w:spacing w:before="0" w:after="0"/>
            </w:pPr>
            <w:r>
              <w:t xml:space="preserve">NumberOfBedroom: Số lượng phòng ngủ </w:t>
            </w:r>
          </w:p>
          <w:p w14:paraId="22239C5B" w14:textId="77777777" w:rsidR="002078B2" w:rsidRDefault="002078B2" w:rsidP="002078B2">
            <w:pPr>
              <w:numPr>
                <w:ilvl w:val="0"/>
                <w:numId w:val="10"/>
              </w:numPr>
              <w:pBdr>
                <w:top w:val="nil"/>
                <w:left w:val="nil"/>
                <w:bottom w:val="nil"/>
                <w:right w:val="nil"/>
                <w:between w:val="nil"/>
              </w:pBdr>
              <w:spacing w:before="0" w:after="0"/>
            </w:pPr>
            <w:r>
              <w:t>TotalOfFloor: Tổng số tầng</w:t>
            </w:r>
          </w:p>
          <w:p w14:paraId="4B32168B" w14:textId="77777777" w:rsidR="002078B2" w:rsidRDefault="002078B2" w:rsidP="002078B2">
            <w:pPr>
              <w:numPr>
                <w:ilvl w:val="0"/>
                <w:numId w:val="10"/>
              </w:numPr>
              <w:pBdr>
                <w:top w:val="nil"/>
                <w:left w:val="nil"/>
                <w:bottom w:val="nil"/>
                <w:right w:val="nil"/>
                <w:between w:val="nil"/>
              </w:pBdr>
              <w:spacing w:before="0" w:after="0"/>
            </w:pPr>
            <w:r>
              <w:t>Horizontal: Chiều rộng (m2)</w:t>
            </w:r>
          </w:p>
          <w:p w14:paraId="5B97A7EA" w14:textId="77777777" w:rsidR="002078B2" w:rsidRDefault="002078B2" w:rsidP="002078B2">
            <w:pPr>
              <w:numPr>
                <w:ilvl w:val="0"/>
                <w:numId w:val="10"/>
              </w:numPr>
              <w:pBdr>
                <w:top w:val="nil"/>
                <w:left w:val="nil"/>
                <w:bottom w:val="nil"/>
                <w:right w:val="nil"/>
                <w:between w:val="nil"/>
              </w:pBdr>
              <w:spacing w:before="0" w:after="0"/>
            </w:pPr>
            <w:r>
              <w:t>Vertical: Chiều dài (m2)</w:t>
            </w:r>
          </w:p>
          <w:p w14:paraId="6411988B" w14:textId="77777777" w:rsidR="002078B2" w:rsidRDefault="002078B2" w:rsidP="002078B2">
            <w:pPr>
              <w:numPr>
                <w:ilvl w:val="0"/>
                <w:numId w:val="10"/>
              </w:numPr>
              <w:pBdr>
                <w:top w:val="nil"/>
                <w:left w:val="nil"/>
                <w:bottom w:val="nil"/>
                <w:right w:val="nil"/>
                <w:between w:val="nil"/>
              </w:pBdr>
              <w:spacing w:before="0"/>
            </w:pPr>
            <w:r>
              <w:t>Price: Giá thuê (/tháng)</w:t>
            </w:r>
          </w:p>
        </w:tc>
      </w:tr>
      <w:tr w:rsidR="002078B2" w14:paraId="0C8E7389" w14:textId="77777777" w:rsidTr="00C36136">
        <w:tc>
          <w:tcPr>
            <w:tcW w:w="3415" w:type="dxa"/>
          </w:tcPr>
          <w:p w14:paraId="6F124D50" w14:textId="77777777" w:rsidR="002078B2" w:rsidRDefault="002078B2" w:rsidP="00C36136">
            <w:r>
              <w:t>HouseType</w:t>
            </w:r>
          </w:p>
        </w:tc>
        <w:tc>
          <w:tcPr>
            <w:tcW w:w="5356" w:type="dxa"/>
          </w:tcPr>
          <w:p w14:paraId="2C2CF824" w14:textId="77777777" w:rsidR="002078B2" w:rsidRDefault="002078B2" w:rsidP="00C36136">
            <w:r>
              <w:t>Thông tin về các loại nhà trọ</w:t>
            </w:r>
          </w:p>
          <w:p w14:paraId="54383D24" w14:textId="77777777" w:rsidR="002078B2" w:rsidRDefault="002078B2" w:rsidP="002078B2">
            <w:pPr>
              <w:numPr>
                <w:ilvl w:val="0"/>
                <w:numId w:val="10"/>
              </w:numPr>
              <w:pBdr>
                <w:top w:val="nil"/>
                <w:left w:val="nil"/>
                <w:bottom w:val="nil"/>
                <w:right w:val="nil"/>
                <w:between w:val="nil"/>
              </w:pBdr>
              <w:spacing w:before="60"/>
            </w:pPr>
            <w:r>
              <w:t>HouseTypeName: Tên loại nhà trọ</w:t>
            </w:r>
          </w:p>
        </w:tc>
      </w:tr>
      <w:tr w:rsidR="002078B2" w14:paraId="34274010" w14:textId="77777777" w:rsidTr="00C36136">
        <w:tc>
          <w:tcPr>
            <w:tcW w:w="3415" w:type="dxa"/>
          </w:tcPr>
          <w:p w14:paraId="4FF2FFFF" w14:textId="77777777" w:rsidR="002078B2" w:rsidRDefault="002078B2" w:rsidP="00C36136">
            <w:r>
              <w:t>File</w:t>
            </w:r>
          </w:p>
        </w:tc>
        <w:tc>
          <w:tcPr>
            <w:tcW w:w="5356" w:type="dxa"/>
          </w:tcPr>
          <w:p w14:paraId="3853C070" w14:textId="77777777" w:rsidR="002078B2" w:rsidRDefault="002078B2" w:rsidP="00C36136">
            <w:r>
              <w:t>Thông tin về các file tải lên hệ thống</w:t>
            </w:r>
          </w:p>
          <w:p w14:paraId="000A6A9F" w14:textId="77777777" w:rsidR="002078B2" w:rsidRDefault="002078B2" w:rsidP="002078B2">
            <w:pPr>
              <w:numPr>
                <w:ilvl w:val="0"/>
                <w:numId w:val="10"/>
              </w:numPr>
              <w:pBdr>
                <w:top w:val="nil"/>
                <w:left w:val="nil"/>
                <w:bottom w:val="nil"/>
                <w:right w:val="nil"/>
                <w:between w:val="nil"/>
              </w:pBdr>
              <w:spacing w:before="60" w:after="0"/>
            </w:pPr>
            <w:r>
              <w:t>Filename: Tên file</w:t>
            </w:r>
          </w:p>
          <w:p w14:paraId="2AA918C0" w14:textId="77777777" w:rsidR="002078B2" w:rsidRDefault="002078B2" w:rsidP="002078B2">
            <w:pPr>
              <w:numPr>
                <w:ilvl w:val="0"/>
                <w:numId w:val="10"/>
              </w:numPr>
              <w:pBdr>
                <w:top w:val="nil"/>
                <w:left w:val="nil"/>
                <w:bottom w:val="nil"/>
                <w:right w:val="nil"/>
                <w:between w:val="nil"/>
              </w:pBdr>
              <w:spacing w:before="0"/>
            </w:pPr>
            <w:r>
              <w:t>FilePath: Đường dẫn file trên server</w:t>
            </w:r>
          </w:p>
        </w:tc>
      </w:tr>
      <w:tr w:rsidR="002078B2" w14:paraId="52A7FC55" w14:textId="77777777" w:rsidTr="00C36136">
        <w:tc>
          <w:tcPr>
            <w:tcW w:w="3415" w:type="dxa"/>
          </w:tcPr>
          <w:p w14:paraId="60D183C5" w14:textId="77777777" w:rsidR="002078B2" w:rsidRDefault="002078B2" w:rsidP="00C36136">
            <w:r>
              <w:t>Post</w:t>
            </w:r>
          </w:p>
        </w:tc>
        <w:tc>
          <w:tcPr>
            <w:tcW w:w="5356" w:type="dxa"/>
          </w:tcPr>
          <w:p w14:paraId="60B9143A" w14:textId="77777777" w:rsidR="002078B2" w:rsidRDefault="002078B2" w:rsidP="00C36136">
            <w:r>
              <w:t>Thông tin về bài đăng</w:t>
            </w:r>
          </w:p>
          <w:p w14:paraId="3749D1FB" w14:textId="77777777" w:rsidR="002078B2" w:rsidRDefault="002078B2" w:rsidP="002078B2">
            <w:pPr>
              <w:numPr>
                <w:ilvl w:val="0"/>
                <w:numId w:val="10"/>
              </w:numPr>
              <w:pBdr>
                <w:top w:val="nil"/>
                <w:left w:val="nil"/>
                <w:bottom w:val="nil"/>
                <w:right w:val="nil"/>
                <w:between w:val="nil"/>
              </w:pBdr>
              <w:spacing w:before="60" w:after="0"/>
            </w:pPr>
            <w:r>
              <w:t>Title: Tiêu đề bài đăng</w:t>
            </w:r>
          </w:p>
          <w:p w14:paraId="26096D04" w14:textId="77777777" w:rsidR="002078B2" w:rsidRDefault="002078B2" w:rsidP="002078B2">
            <w:pPr>
              <w:numPr>
                <w:ilvl w:val="0"/>
                <w:numId w:val="10"/>
              </w:numPr>
              <w:pBdr>
                <w:top w:val="nil"/>
                <w:left w:val="nil"/>
                <w:bottom w:val="nil"/>
                <w:right w:val="nil"/>
                <w:between w:val="nil"/>
              </w:pBdr>
              <w:spacing w:before="0"/>
            </w:pPr>
            <w:r>
              <w:t>Descrtiption: Mô tả chi tiết về bài đăng</w:t>
            </w:r>
          </w:p>
        </w:tc>
      </w:tr>
      <w:tr w:rsidR="002078B2" w14:paraId="74DABF5D" w14:textId="77777777" w:rsidTr="00C36136">
        <w:tc>
          <w:tcPr>
            <w:tcW w:w="3415" w:type="dxa"/>
          </w:tcPr>
          <w:p w14:paraId="11882678" w14:textId="77777777" w:rsidR="002078B2" w:rsidRDefault="002078B2" w:rsidP="00C36136">
            <w:r>
              <w:t>Message</w:t>
            </w:r>
          </w:p>
        </w:tc>
        <w:tc>
          <w:tcPr>
            <w:tcW w:w="5356" w:type="dxa"/>
          </w:tcPr>
          <w:p w14:paraId="2F38780D" w14:textId="77777777" w:rsidR="002078B2" w:rsidRDefault="002078B2" w:rsidP="00C36136">
            <w:r>
              <w:t>Thông tin vễ những tin nhắn giữa người thuê nhà và chủ nhà trọ</w:t>
            </w:r>
          </w:p>
          <w:p w14:paraId="246255E1" w14:textId="77777777" w:rsidR="002078B2" w:rsidRDefault="002078B2" w:rsidP="002078B2">
            <w:pPr>
              <w:numPr>
                <w:ilvl w:val="0"/>
                <w:numId w:val="10"/>
              </w:numPr>
              <w:pBdr>
                <w:top w:val="nil"/>
                <w:left w:val="nil"/>
                <w:bottom w:val="nil"/>
                <w:right w:val="nil"/>
                <w:between w:val="nil"/>
              </w:pBdr>
              <w:spacing w:before="60" w:after="0"/>
            </w:pPr>
            <w:r>
              <w:t>Time: Thời gian gửi tin nhắn</w:t>
            </w:r>
          </w:p>
          <w:p w14:paraId="6B855354" w14:textId="77777777" w:rsidR="002078B2" w:rsidRDefault="002078B2" w:rsidP="002078B2">
            <w:pPr>
              <w:numPr>
                <w:ilvl w:val="0"/>
                <w:numId w:val="10"/>
              </w:numPr>
              <w:pBdr>
                <w:top w:val="nil"/>
                <w:left w:val="nil"/>
                <w:bottom w:val="nil"/>
                <w:right w:val="nil"/>
                <w:between w:val="nil"/>
              </w:pBdr>
              <w:spacing w:before="0"/>
            </w:pPr>
            <w:r>
              <w:t>Content: Nội dung tin nhắn</w:t>
            </w:r>
          </w:p>
        </w:tc>
      </w:tr>
      <w:tr w:rsidR="002078B2" w14:paraId="382ADE6B" w14:textId="77777777" w:rsidTr="00C36136">
        <w:tc>
          <w:tcPr>
            <w:tcW w:w="3415" w:type="dxa"/>
          </w:tcPr>
          <w:p w14:paraId="06EC4AC0" w14:textId="77777777" w:rsidR="002078B2" w:rsidRDefault="002078B2" w:rsidP="00C36136">
            <w:r>
              <w:t>Wishlist</w:t>
            </w:r>
          </w:p>
        </w:tc>
        <w:tc>
          <w:tcPr>
            <w:tcW w:w="5356" w:type="dxa"/>
          </w:tcPr>
          <w:p w14:paraId="31FC53E2" w14:textId="77777777" w:rsidR="002078B2" w:rsidRDefault="002078B2" w:rsidP="00C36136">
            <w:r>
              <w:t>Thông tin về danh sách yêu thích của người dùng (Chỉ bao gồm các nội dung tham chiếu đến thực thể khác)</w:t>
            </w:r>
          </w:p>
        </w:tc>
      </w:tr>
      <w:tr w:rsidR="002078B2" w14:paraId="62BCACE3" w14:textId="77777777" w:rsidTr="00C36136">
        <w:tc>
          <w:tcPr>
            <w:tcW w:w="3415" w:type="dxa"/>
          </w:tcPr>
          <w:p w14:paraId="5FA37620" w14:textId="77777777" w:rsidR="002078B2" w:rsidRDefault="002078B2" w:rsidP="00C36136">
            <w:r>
              <w:t>Conversation</w:t>
            </w:r>
          </w:p>
        </w:tc>
        <w:tc>
          <w:tcPr>
            <w:tcW w:w="5356" w:type="dxa"/>
          </w:tcPr>
          <w:p w14:paraId="1CF79FDD" w14:textId="77777777" w:rsidR="002078B2" w:rsidRDefault="002078B2" w:rsidP="00C36136">
            <w:r>
              <w:t>Thông tin về các đoạn hội thoại của người dùng (Chỉ bao gồm các nội dung tham chiếu đến thực thể khác)</w:t>
            </w:r>
          </w:p>
        </w:tc>
      </w:tr>
    </w:tbl>
    <w:p w14:paraId="7B4164DE" w14:textId="77777777" w:rsidR="002078B2" w:rsidRDefault="002078B2" w:rsidP="002078B2">
      <w:r>
        <w:t xml:space="preserve">Từ mô hình thực thể-liên kết, em xây dựng database SQL Server với các bảng và liên kết giữa các bảng cụ thể như hình dưới đây. </w:t>
      </w:r>
    </w:p>
    <w:p w14:paraId="16C781C7" w14:textId="77777777" w:rsidR="002078B2" w:rsidRDefault="002078B2" w:rsidP="002078B2">
      <w:pPr>
        <w:keepNext/>
      </w:pPr>
      <w:r w:rsidRPr="00BA06E7">
        <w:rPr>
          <w:noProof/>
        </w:rPr>
        <w:lastRenderedPageBreak/>
        <w:drawing>
          <wp:inline distT="0" distB="0" distL="0" distR="0" wp14:anchorId="0BBC08AF" wp14:editId="47A5D427">
            <wp:extent cx="5575935" cy="37147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5935" cy="3714750"/>
                    </a:xfrm>
                    <a:prstGeom prst="rect">
                      <a:avLst/>
                    </a:prstGeom>
                    <a:noFill/>
                    <a:ln>
                      <a:noFill/>
                    </a:ln>
                  </pic:spPr>
                </pic:pic>
              </a:graphicData>
            </a:graphic>
          </wp:inline>
        </w:drawing>
      </w:r>
    </w:p>
    <w:p w14:paraId="7ECA5CC5" w14:textId="77777777" w:rsidR="002078B2" w:rsidRDefault="002078B2" w:rsidP="002078B2">
      <w:pPr>
        <w:keepNext/>
        <w:pBdr>
          <w:top w:val="nil"/>
          <w:left w:val="nil"/>
          <w:bottom w:val="nil"/>
          <w:right w:val="nil"/>
          <w:between w:val="nil"/>
        </w:pBdr>
        <w:jc w:val="center"/>
        <w:rPr>
          <w:color w:val="000000"/>
        </w:rPr>
      </w:pPr>
      <w:bookmarkStart w:id="148" w:name="_heading=h.1qoc8b1" w:colFirst="0" w:colLast="0"/>
      <w:bookmarkEnd w:id="148"/>
      <w:r>
        <w:rPr>
          <w:color w:val="000000"/>
        </w:rPr>
        <w:t>Hình 35: Tổng quan thiết kế database</w:t>
      </w:r>
    </w:p>
    <w:p w14:paraId="3455FB96" w14:textId="77777777" w:rsidR="002078B2" w:rsidRDefault="002078B2" w:rsidP="002078B2">
      <w:r>
        <w:t>Trong đó, thông tin khóa chính và các khóa ngoại của các bảng cụ thể trình bày bên dưới. Với các biểu diễn quy ước như sau: mỗi dòng có nền đỏ là khóa chính của bảng, dòng có nền xanh là khóa ngoại có tham chiếu đến khóa chính của một bảng khác được biểu diễn trên biểu đồ trên.</w:t>
      </w:r>
    </w:p>
    <w:p w14:paraId="61A17372" w14:textId="77777777" w:rsidR="002078B2" w:rsidRDefault="002078B2" w:rsidP="002078B2">
      <w:pPr>
        <w:keepNext/>
        <w:pBdr>
          <w:top w:val="nil"/>
          <w:left w:val="nil"/>
          <w:bottom w:val="nil"/>
          <w:right w:val="nil"/>
          <w:between w:val="nil"/>
        </w:pBdr>
        <w:jc w:val="center"/>
        <w:rPr>
          <w:color w:val="000000"/>
        </w:rPr>
      </w:pPr>
      <w:bookmarkStart w:id="149" w:name="_heading=h.4anzqyu" w:colFirst="0" w:colLast="0"/>
      <w:bookmarkEnd w:id="149"/>
      <w:r>
        <w:rPr>
          <w:color w:val="000000"/>
        </w:rPr>
        <w:t>Bảng 12: User</w:t>
      </w:r>
    </w:p>
    <w:tbl>
      <w:tblPr>
        <w:tblW w:w="6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35"/>
        <w:gridCol w:w="3240"/>
      </w:tblGrid>
      <w:tr w:rsidR="002078B2" w14:paraId="0EB5BACB" w14:textId="77777777" w:rsidTr="00C36136">
        <w:trPr>
          <w:trHeight w:val="341"/>
          <w:jc w:val="center"/>
        </w:trPr>
        <w:tc>
          <w:tcPr>
            <w:tcW w:w="6475" w:type="dxa"/>
            <w:gridSpan w:val="2"/>
          </w:tcPr>
          <w:p w14:paraId="09D6C0F9" w14:textId="77777777" w:rsidR="002078B2" w:rsidRDefault="002078B2" w:rsidP="00C36136">
            <w:pPr>
              <w:spacing w:before="0" w:after="0"/>
              <w:jc w:val="center"/>
            </w:pPr>
            <w:r>
              <w:t>User</w:t>
            </w:r>
          </w:p>
        </w:tc>
      </w:tr>
      <w:tr w:rsidR="002078B2" w14:paraId="406B8E9B" w14:textId="77777777" w:rsidTr="00C36136">
        <w:trPr>
          <w:jc w:val="center"/>
        </w:trPr>
        <w:tc>
          <w:tcPr>
            <w:tcW w:w="3235" w:type="dxa"/>
            <w:shd w:val="clear" w:color="auto" w:fill="FF9999"/>
          </w:tcPr>
          <w:p w14:paraId="6CCBC945" w14:textId="77777777" w:rsidR="002078B2" w:rsidRDefault="002078B2" w:rsidP="00C36136">
            <w:pPr>
              <w:spacing w:before="0" w:after="0"/>
              <w:rPr>
                <w:b/>
                <w:u w:val="single"/>
              </w:rPr>
            </w:pPr>
            <w:r>
              <w:rPr>
                <w:b/>
                <w:u w:val="single"/>
              </w:rPr>
              <w:t>UserId</w:t>
            </w:r>
          </w:p>
        </w:tc>
        <w:tc>
          <w:tcPr>
            <w:tcW w:w="3240" w:type="dxa"/>
            <w:shd w:val="clear" w:color="auto" w:fill="FF9999"/>
          </w:tcPr>
          <w:p w14:paraId="60F55FDD" w14:textId="77777777" w:rsidR="002078B2" w:rsidRDefault="002078B2" w:rsidP="00C36136">
            <w:pPr>
              <w:spacing w:before="0" w:after="0"/>
              <w:rPr>
                <w:b/>
                <w:u w:val="single"/>
              </w:rPr>
            </w:pPr>
            <w:r>
              <w:rPr>
                <w:b/>
                <w:u w:val="single"/>
              </w:rPr>
              <w:t xml:space="preserve">uniqueidentifier </w:t>
            </w:r>
          </w:p>
        </w:tc>
      </w:tr>
      <w:tr w:rsidR="002078B2" w14:paraId="65591804" w14:textId="77777777" w:rsidTr="00C36136">
        <w:trPr>
          <w:jc w:val="center"/>
        </w:trPr>
        <w:tc>
          <w:tcPr>
            <w:tcW w:w="3235" w:type="dxa"/>
            <w:shd w:val="clear" w:color="auto" w:fill="FFFFFF"/>
          </w:tcPr>
          <w:p w14:paraId="794AAAAB" w14:textId="77777777" w:rsidR="002078B2" w:rsidRDefault="002078B2" w:rsidP="00C36136">
            <w:pPr>
              <w:spacing w:before="0" w:after="0"/>
            </w:pPr>
            <w:r>
              <w:t>UserName</w:t>
            </w:r>
          </w:p>
        </w:tc>
        <w:tc>
          <w:tcPr>
            <w:tcW w:w="3240" w:type="dxa"/>
            <w:shd w:val="clear" w:color="auto" w:fill="FFFFFF"/>
          </w:tcPr>
          <w:p w14:paraId="40826492" w14:textId="77777777" w:rsidR="002078B2" w:rsidRDefault="002078B2" w:rsidP="00C36136">
            <w:pPr>
              <w:spacing w:before="0" w:after="0"/>
              <w:rPr>
                <w:u w:val="single"/>
              </w:rPr>
            </w:pPr>
            <w:r>
              <w:t>nvarchar</w:t>
            </w:r>
          </w:p>
        </w:tc>
      </w:tr>
      <w:tr w:rsidR="002078B2" w14:paraId="465B86BB" w14:textId="77777777" w:rsidTr="00C36136">
        <w:trPr>
          <w:jc w:val="center"/>
        </w:trPr>
        <w:tc>
          <w:tcPr>
            <w:tcW w:w="3235" w:type="dxa"/>
            <w:shd w:val="clear" w:color="auto" w:fill="FFFFFF"/>
          </w:tcPr>
          <w:p w14:paraId="25FB4FA2" w14:textId="77777777" w:rsidR="002078B2" w:rsidRDefault="002078B2" w:rsidP="00C36136">
            <w:pPr>
              <w:spacing w:before="0" w:after="0"/>
            </w:pPr>
            <w:r>
              <w:t>PhoneNumber</w:t>
            </w:r>
          </w:p>
        </w:tc>
        <w:tc>
          <w:tcPr>
            <w:tcW w:w="3240" w:type="dxa"/>
            <w:shd w:val="clear" w:color="auto" w:fill="FFFFFF"/>
          </w:tcPr>
          <w:p w14:paraId="352ACF32" w14:textId="77777777" w:rsidR="002078B2" w:rsidRDefault="002078B2" w:rsidP="00C36136">
            <w:pPr>
              <w:spacing w:before="0" w:after="0"/>
            </w:pPr>
            <w:r>
              <w:t>nvarchar</w:t>
            </w:r>
          </w:p>
        </w:tc>
      </w:tr>
      <w:tr w:rsidR="002078B2" w14:paraId="1C64DF11" w14:textId="77777777" w:rsidTr="00C36136">
        <w:trPr>
          <w:jc w:val="center"/>
        </w:trPr>
        <w:tc>
          <w:tcPr>
            <w:tcW w:w="3235" w:type="dxa"/>
            <w:shd w:val="clear" w:color="auto" w:fill="FFFFFF"/>
          </w:tcPr>
          <w:p w14:paraId="404C9E68" w14:textId="77777777" w:rsidR="002078B2" w:rsidRDefault="002078B2" w:rsidP="00C36136">
            <w:pPr>
              <w:spacing w:before="0" w:after="0"/>
            </w:pPr>
            <w:r>
              <w:t>FullName</w:t>
            </w:r>
          </w:p>
        </w:tc>
        <w:tc>
          <w:tcPr>
            <w:tcW w:w="3240" w:type="dxa"/>
            <w:shd w:val="clear" w:color="auto" w:fill="FFFFFF"/>
          </w:tcPr>
          <w:p w14:paraId="5665D9E4" w14:textId="77777777" w:rsidR="002078B2" w:rsidRDefault="002078B2" w:rsidP="00C36136">
            <w:pPr>
              <w:spacing w:before="0" w:after="0"/>
            </w:pPr>
            <w:r>
              <w:t>nvarchar</w:t>
            </w:r>
          </w:p>
        </w:tc>
      </w:tr>
      <w:tr w:rsidR="002078B2" w14:paraId="079AA28B" w14:textId="77777777" w:rsidTr="00C36136">
        <w:trPr>
          <w:jc w:val="center"/>
        </w:trPr>
        <w:tc>
          <w:tcPr>
            <w:tcW w:w="3235" w:type="dxa"/>
            <w:shd w:val="clear" w:color="auto" w:fill="FFFFFF"/>
          </w:tcPr>
          <w:p w14:paraId="64CE3D7B" w14:textId="77777777" w:rsidR="002078B2" w:rsidRDefault="002078B2" w:rsidP="00C36136">
            <w:pPr>
              <w:spacing w:before="0" w:after="0"/>
            </w:pPr>
            <w:r>
              <w:t>Email</w:t>
            </w:r>
          </w:p>
        </w:tc>
        <w:tc>
          <w:tcPr>
            <w:tcW w:w="3240" w:type="dxa"/>
            <w:shd w:val="clear" w:color="auto" w:fill="FFFFFF"/>
          </w:tcPr>
          <w:p w14:paraId="57197B43" w14:textId="77777777" w:rsidR="002078B2" w:rsidRDefault="002078B2" w:rsidP="00C36136">
            <w:pPr>
              <w:spacing w:before="0" w:after="0"/>
            </w:pPr>
            <w:r>
              <w:t>nvarchar</w:t>
            </w:r>
          </w:p>
        </w:tc>
      </w:tr>
      <w:tr w:rsidR="002078B2" w14:paraId="5A344510" w14:textId="77777777" w:rsidTr="00C36136">
        <w:trPr>
          <w:jc w:val="center"/>
        </w:trPr>
        <w:tc>
          <w:tcPr>
            <w:tcW w:w="3235" w:type="dxa"/>
            <w:shd w:val="clear" w:color="auto" w:fill="FFFFFF"/>
          </w:tcPr>
          <w:p w14:paraId="525A62DF" w14:textId="77777777" w:rsidR="002078B2" w:rsidRDefault="002078B2" w:rsidP="00C36136">
            <w:pPr>
              <w:spacing w:before="0" w:after="0"/>
            </w:pPr>
            <w:r>
              <w:t>ProvinceCode</w:t>
            </w:r>
          </w:p>
        </w:tc>
        <w:tc>
          <w:tcPr>
            <w:tcW w:w="3240" w:type="dxa"/>
            <w:shd w:val="clear" w:color="auto" w:fill="FFFFFF"/>
          </w:tcPr>
          <w:p w14:paraId="708FDD93" w14:textId="77777777" w:rsidR="002078B2" w:rsidRDefault="002078B2" w:rsidP="00C36136">
            <w:pPr>
              <w:spacing w:before="0" w:after="0"/>
            </w:pPr>
            <w:r>
              <w:t>nvarchar</w:t>
            </w:r>
          </w:p>
        </w:tc>
      </w:tr>
      <w:tr w:rsidR="002078B2" w14:paraId="1E4B114B" w14:textId="77777777" w:rsidTr="00C36136">
        <w:trPr>
          <w:jc w:val="center"/>
        </w:trPr>
        <w:tc>
          <w:tcPr>
            <w:tcW w:w="3235" w:type="dxa"/>
            <w:shd w:val="clear" w:color="auto" w:fill="FFFFFF"/>
          </w:tcPr>
          <w:p w14:paraId="224A6FF9" w14:textId="77777777" w:rsidR="002078B2" w:rsidRDefault="002078B2" w:rsidP="00C36136">
            <w:pPr>
              <w:spacing w:before="0" w:after="0"/>
            </w:pPr>
            <w:r>
              <w:t>DistrictCode</w:t>
            </w:r>
          </w:p>
        </w:tc>
        <w:tc>
          <w:tcPr>
            <w:tcW w:w="3240" w:type="dxa"/>
            <w:shd w:val="clear" w:color="auto" w:fill="FFFFFF"/>
          </w:tcPr>
          <w:p w14:paraId="1CB67249" w14:textId="77777777" w:rsidR="002078B2" w:rsidRDefault="002078B2" w:rsidP="00C36136">
            <w:pPr>
              <w:spacing w:before="0" w:after="0"/>
            </w:pPr>
            <w:r>
              <w:t>nvarchar</w:t>
            </w:r>
          </w:p>
        </w:tc>
      </w:tr>
      <w:tr w:rsidR="002078B2" w14:paraId="1EDE8281" w14:textId="77777777" w:rsidTr="00C36136">
        <w:trPr>
          <w:jc w:val="center"/>
        </w:trPr>
        <w:tc>
          <w:tcPr>
            <w:tcW w:w="3235" w:type="dxa"/>
            <w:shd w:val="clear" w:color="auto" w:fill="FFFFFF"/>
          </w:tcPr>
          <w:p w14:paraId="40E33B9E" w14:textId="77777777" w:rsidR="002078B2" w:rsidRDefault="002078B2" w:rsidP="00C36136">
            <w:pPr>
              <w:spacing w:before="0" w:after="0"/>
            </w:pPr>
            <w:r>
              <w:t>WardCode</w:t>
            </w:r>
          </w:p>
        </w:tc>
        <w:tc>
          <w:tcPr>
            <w:tcW w:w="3240" w:type="dxa"/>
            <w:shd w:val="clear" w:color="auto" w:fill="FFFFFF"/>
          </w:tcPr>
          <w:p w14:paraId="68730047" w14:textId="77777777" w:rsidR="002078B2" w:rsidRDefault="002078B2" w:rsidP="00C36136">
            <w:pPr>
              <w:spacing w:before="0" w:after="0"/>
            </w:pPr>
            <w:r>
              <w:t>nvarchar</w:t>
            </w:r>
          </w:p>
        </w:tc>
      </w:tr>
      <w:tr w:rsidR="002078B2" w14:paraId="3D929CF2" w14:textId="77777777" w:rsidTr="00C36136">
        <w:trPr>
          <w:jc w:val="center"/>
        </w:trPr>
        <w:tc>
          <w:tcPr>
            <w:tcW w:w="3235" w:type="dxa"/>
            <w:shd w:val="clear" w:color="auto" w:fill="FFFFFF"/>
          </w:tcPr>
          <w:p w14:paraId="5941591E" w14:textId="77777777" w:rsidR="002078B2" w:rsidRDefault="002078B2" w:rsidP="00C36136">
            <w:pPr>
              <w:spacing w:before="0" w:after="0"/>
            </w:pPr>
            <w:r>
              <w:t>Password</w:t>
            </w:r>
          </w:p>
        </w:tc>
        <w:tc>
          <w:tcPr>
            <w:tcW w:w="3240" w:type="dxa"/>
            <w:shd w:val="clear" w:color="auto" w:fill="FFFFFF"/>
          </w:tcPr>
          <w:p w14:paraId="3B04ADF6" w14:textId="77777777" w:rsidR="002078B2" w:rsidRDefault="002078B2" w:rsidP="00C36136">
            <w:pPr>
              <w:spacing w:before="0" w:after="0"/>
            </w:pPr>
            <w:r>
              <w:t>nvarchar</w:t>
            </w:r>
          </w:p>
        </w:tc>
      </w:tr>
      <w:tr w:rsidR="002078B2" w14:paraId="130FB71C" w14:textId="77777777" w:rsidTr="00C36136">
        <w:trPr>
          <w:jc w:val="center"/>
        </w:trPr>
        <w:tc>
          <w:tcPr>
            <w:tcW w:w="3235" w:type="dxa"/>
            <w:shd w:val="clear" w:color="auto" w:fill="FFFFFF"/>
          </w:tcPr>
          <w:p w14:paraId="3C9BBCF1" w14:textId="77777777" w:rsidR="002078B2" w:rsidRDefault="002078B2" w:rsidP="00C36136">
            <w:pPr>
              <w:spacing w:before="0" w:after="0"/>
            </w:pPr>
            <w:r>
              <w:t>Salt</w:t>
            </w:r>
          </w:p>
        </w:tc>
        <w:tc>
          <w:tcPr>
            <w:tcW w:w="3240" w:type="dxa"/>
            <w:shd w:val="clear" w:color="auto" w:fill="FFFFFF"/>
          </w:tcPr>
          <w:p w14:paraId="3DAC38E6" w14:textId="77777777" w:rsidR="002078B2" w:rsidRDefault="002078B2" w:rsidP="00C36136">
            <w:pPr>
              <w:spacing w:before="0" w:after="0"/>
            </w:pPr>
            <w:r>
              <w:t>nvarchar</w:t>
            </w:r>
          </w:p>
        </w:tc>
      </w:tr>
      <w:tr w:rsidR="002078B2" w14:paraId="279EC7AE" w14:textId="77777777" w:rsidTr="00C36136">
        <w:trPr>
          <w:jc w:val="center"/>
        </w:trPr>
        <w:tc>
          <w:tcPr>
            <w:tcW w:w="3235" w:type="dxa"/>
            <w:shd w:val="clear" w:color="auto" w:fill="8EAADB"/>
          </w:tcPr>
          <w:p w14:paraId="5CF061B2" w14:textId="77777777" w:rsidR="002078B2" w:rsidRDefault="002078B2" w:rsidP="00C36136">
            <w:pPr>
              <w:spacing w:before="0" w:after="0"/>
            </w:pPr>
            <w:r>
              <w:t>AvatarId</w:t>
            </w:r>
          </w:p>
        </w:tc>
        <w:tc>
          <w:tcPr>
            <w:tcW w:w="3240" w:type="dxa"/>
            <w:shd w:val="clear" w:color="auto" w:fill="8EAADB"/>
          </w:tcPr>
          <w:p w14:paraId="0CE0D02B" w14:textId="77777777" w:rsidR="002078B2" w:rsidRDefault="002078B2" w:rsidP="00C36136">
            <w:pPr>
              <w:spacing w:before="0" w:after="0"/>
            </w:pPr>
            <w:r>
              <w:t>uniqueidentifier</w:t>
            </w:r>
          </w:p>
        </w:tc>
      </w:tr>
      <w:tr w:rsidR="002078B2" w14:paraId="3B4AFF60" w14:textId="77777777" w:rsidTr="00C36136">
        <w:trPr>
          <w:jc w:val="center"/>
        </w:trPr>
        <w:tc>
          <w:tcPr>
            <w:tcW w:w="3235" w:type="dxa"/>
            <w:shd w:val="clear" w:color="auto" w:fill="FFFFFF"/>
          </w:tcPr>
          <w:p w14:paraId="115F31AF" w14:textId="77777777" w:rsidR="002078B2" w:rsidRDefault="002078B2" w:rsidP="00C36136">
            <w:pPr>
              <w:spacing w:before="0" w:after="0"/>
            </w:pPr>
            <w:r>
              <w:t>Role</w:t>
            </w:r>
          </w:p>
        </w:tc>
        <w:tc>
          <w:tcPr>
            <w:tcW w:w="3240" w:type="dxa"/>
            <w:shd w:val="clear" w:color="auto" w:fill="FFFFFF"/>
          </w:tcPr>
          <w:p w14:paraId="0C01C764" w14:textId="77777777" w:rsidR="002078B2" w:rsidRDefault="002078B2" w:rsidP="00C36136">
            <w:pPr>
              <w:spacing w:before="0" w:after="0"/>
            </w:pPr>
            <w:r>
              <w:t>int</w:t>
            </w:r>
          </w:p>
        </w:tc>
      </w:tr>
      <w:tr w:rsidR="002078B2" w14:paraId="3B8E2DFE" w14:textId="77777777" w:rsidTr="00C36136">
        <w:trPr>
          <w:jc w:val="center"/>
        </w:trPr>
        <w:tc>
          <w:tcPr>
            <w:tcW w:w="3235" w:type="dxa"/>
            <w:shd w:val="clear" w:color="auto" w:fill="FFFFFF"/>
          </w:tcPr>
          <w:p w14:paraId="4733DA9E" w14:textId="77777777" w:rsidR="002078B2" w:rsidRDefault="002078B2" w:rsidP="00C36136">
            <w:pPr>
              <w:spacing w:before="0" w:after="0"/>
            </w:pPr>
            <w:r>
              <w:lastRenderedPageBreak/>
              <w:t>Status</w:t>
            </w:r>
          </w:p>
        </w:tc>
        <w:tc>
          <w:tcPr>
            <w:tcW w:w="3240" w:type="dxa"/>
            <w:shd w:val="clear" w:color="auto" w:fill="FFFFFF"/>
          </w:tcPr>
          <w:p w14:paraId="2B56C9F3" w14:textId="77777777" w:rsidR="002078B2" w:rsidRDefault="002078B2" w:rsidP="00C36136">
            <w:pPr>
              <w:spacing w:before="0" w:after="0"/>
            </w:pPr>
            <w:r>
              <w:t>int</w:t>
            </w:r>
          </w:p>
        </w:tc>
      </w:tr>
      <w:tr w:rsidR="002078B2" w14:paraId="2AE4AFC9" w14:textId="77777777" w:rsidTr="00C36136">
        <w:trPr>
          <w:jc w:val="center"/>
        </w:trPr>
        <w:tc>
          <w:tcPr>
            <w:tcW w:w="3235" w:type="dxa"/>
            <w:shd w:val="clear" w:color="auto" w:fill="FFFFFF"/>
          </w:tcPr>
          <w:p w14:paraId="58874463" w14:textId="77777777" w:rsidR="002078B2" w:rsidRDefault="002078B2" w:rsidP="00C36136">
            <w:pPr>
              <w:spacing w:before="0" w:after="0"/>
            </w:pPr>
            <w:r>
              <w:t>CreatedDate</w:t>
            </w:r>
          </w:p>
        </w:tc>
        <w:tc>
          <w:tcPr>
            <w:tcW w:w="3240" w:type="dxa"/>
            <w:shd w:val="clear" w:color="auto" w:fill="FFFFFF"/>
          </w:tcPr>
          <w:p w14:paraId="58575F02" w14:textId="77777777" w:rsidR="002078B2" w:rsidRDefault="002078B2" w:rsidP="00C36136">
            <w:pPr>
              <w:spacing w:before="0" w:after="0"/>
            </w:pPr>
            <w:r>
              <w:t>datetime</w:t>
            </w:r>
          </w:p>
        </w:tc>
      </w:tr>
      <w:tr w:rsidR="002078B2" w14:paraId="715ED442" w14:textId="77777777" w:rsidTr="00C36136">
        <w:trPr>
          <w:jc w:val="center"/>
        </w:trPr>
        <w:tc>
          <w:tcPr>
            <w:tcW w:w="3235" w:type="dxa"/>
            <w:shd w:val="clear" w:color="auto" w:fill="FFFFFF"/>
          </w:tcPr>
          <w:p w14:paraId="2238869E" w14:textId="77777777" w:rsidR="002078B2" w:rsidRDefault="002078B2" w:rsidP="00C36136">
            <w:pPr>
              <w:spacing w:before="0" w:after="0"/>
            </w:pPr>
            <w:r>
              <w:t>CreatedBy</w:t>
            </w:r>
          </w:p>
        </w:tc>
        <w:tc>
          <w:tcPr>
            <w:tcW w:w="3240" w:type="dxa"/>
            <w:shd w:val="clear" w:color="auto" w:fill="FFFFFF"/>
          </w:tcPr>
          <w:p w14:paraId="6D9111A5" w14:textId="77777777" w:rsidR="002078B2" w:rsidRDefault="002078B2" w:rsidP="00C36136">
            <w:pPr>
              <w:spacing w:before="0" w:after="0"/>
            </w:pPr>
            <w:r>
              <w:t>nvarchar</w:t>
            </w:r>
          </w:p>
        </w:tc>
      </w:tr>
    </w:tbl>
    <w:p w14:paraId="5E01E8C7" w14:textId="77777777" w:rsidR="002078B2" w:rsidRDefault="002078B2" w:rsidP="002078B2"/>
    <w:p w14:paraId="0A4BFD6D" w14:textId="77777777" w:rsidR="002078B2" w:rsidRDefault="002078B2" w:rsidP="002078B2">
      <w:pPr>
        <w:keepNext/>
        <w:pBdr>
          <w:top w:val="nil"/>
          <w:left w:val="nil"/>
          <w:bottom w:val="nil"/>
          <w:right w:val="nil"/>
          <w:between w:val="nil"/>
        </w:pBdr>
        <w:jc w:val="center"/>
        <w:rPr>
          <w:color w:val="000000"/>
        </w:rPr>
      </w:pPr>
      <w:bookmarkStart w:id="150" w:name="_heading=h.2pta16n" w:colFirst="0" w:colLast="0"/>
      <w:bookmarkEnd w:id="150"/>
      <w:r>
        <w:rPr>
          <w:color w:val="000000"/>
        </w:rPr>
        <w:t>Bảng 13: File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82DA003" w14:textId="77777777" w:rsidTr="00C36136">
        <w:tc>
          <w:tcPr>
            <w:tcW w:w="6480" w:type="dxa"/>
            <w:gridSpan w:val="2"/>
          </w:tcPr>
          <w:p w14:paraId="2045FDFD" w14:textId="77777777" w:rsidR="002078B2" w:rsidRDefault="002078B2" w:rsidP="00C36136">
            <w:pPr>
              <w:spacing w:before="0" w:after="0"/>
              <w:jc w:val="center"/>
            </w:pPr>
            <w:r>
              <w:t>File</w:t>
            </w:r>
          </w:p>
        </w:tc>
      </w:tr>
      <w:tr w:rsidR="002078B2" w14:paraId="4F9A58E1" w14:textId="77777777" w:rsidTr="00C36136">
        <w:tc>
          <w:tcPr>
            <w:tcW w:w="3220" w:type="dxa"/>
            <w:shd w:val="clear" w:color="auto" w:fill="FF9999"/>
          </w:tcPr>
          <w:p w14:paraId="49606968" w14:textId="77777777" w:rsidR="002078B2" w:rsidRDefault="002078B2" w:rsidP="00C36136">
            <w:pPr>
              <w:spacing w:before="0" w:after="0"/>
              <w:rPr>
                <w:b/>
              </w:rPr>
            </w:pPr>
            <w:r>
              <w:rPr>
                <w:b/>
              </w:rPr>
              <w:t>FileId</w:t>
            </w:r>
          </w:p>
        </w:tc>
        <w:tc>
          <w:tcPr>
            <w:tcW w:w="3260" w:type="dxa"/>
            <w:shd w:val="clear" w:color="auto" w:fill="FF9999"/>
          </w:tcPr>
          <w:p w14:paraId="12B89E37" w14:textId="77777777" w:rsidR="002078B2" w:rsidRDefault="002078B2" w:rsidP="00C36136">
            <w:pPr>
              <w:spacing w:before="0" w:after="0"/>
              <w:rPr>
                <w:b/>
              </w:rPr>
            </w:pPr>
            <w:r>
              <w:rPr>
                <w:b/>
              </w:rPr>
              <w:t>uniqueidentifier</w:t>
            </w:r>
          </w:p>
        </w:tc>
      </w:tr>
      <w:tr w:rsidR="002078B2" w14:paraId="489D4CBD" w14:textId="77777777" w:rsidTr="00C36136">
        <w:tc>
          <w:tcPr>
            <w:tcW w:w="3220" w:type="dxa"/>
          </w:tcPr>
          <w:p w14:paraId="6F5092B7" w14:textId="77777777" w:rsidR="002078B2" w:rsidRDefault="002078B2" w:rsidP="00C36136">
            <w:pPr>
              <w:spacing w:before="0" w:after="0"/>
            </w:pPr>
            <w:r>
              <w:t>FileName</w:t>
            </w:r>
          </w:p>
        </w:tc>
        <w:tc>
          <w:tcPr>
            <w:tcW w:w="3260" w:type="dxa"/>
          </w:tcPr>
          <w:p w14:paraId="011974AA" w14:textId="77777777" w:rsidR="002078B2" w:rsidRDefault="002078B2" w:rsidP="00C36136">
            <w:pPr>
              <w:spacing w:before="0" w:after="0"/>
            </w:pPr>
            <w:r>
              <w:t>nvarchar</w:t>
            </w:r>
          </w:p>
        </w:tc>
      </w:tr>
      <w:tr w:rsidR="002078B2" w14:paraId="28FFB1D2" w14:textId="77777777" w:rsidTr="00C36136">
        <w:tc>
          <w:tcPr>
            <w:tcW w:w="3220" w:type="dxa"/>
          </w:tcPr>
          <w:p w14:paraId="5595C43A" w14:textId="77777777" w:rsidR="002078B2" w:rsidRDefault="002078B2" w:rsidP="00C36136">
            <w:pPr>
              <w:spacing w:before="0" w:after="0"/>
              <w:jc w:val="left"/>
            </w:pPr>
            <w:r>
              <w:t>FilePath</w:t>
            </w:r>
          </w:p>
        </w:tc>
        <w:tc>
          <w:tcPr>
            <w:tcW w:w="3260" w:type="dxa"/>
          </w:tcPr>
          <w:p w14:paraId="6D95DB01" w14:textId="77777777" w:rsidR="002078B2" w:rsidRDefault="002078B2" w:rsidP="00C36136">
            <w:pPr>
              <w:spacing w:before="0" w:after="0"/>
            </w:pPr>
            <w:r>
              <w:t>nvarchar</w:t>
            </w:r>
          </w:p>
        </w:tc>
      </w:tr>
      <w:tr w:rsidR="002078B2" w14:paraId="24E6CF30" w14:textId="77777777" w:rsidTr="00C36136">
        <w:tc>
          <w:tcPr>
            <w:tcW w:w="3220" w:type="dxa"/>
          </w:tcPr>
          <w:p w14:paraId="745593E3" w14:textId="77777777" w:rsidR="002078B2" w:rsidRDefault="002078B2" w:rsidP="00C36136">
            <w:pPr>
              <w:spacing w:before="0" w:after="0"/>
              <w:jc w:val="left"/>
            </w:pPr>
            <w:r>
              <w:t>CreatedBy</w:t>
            </w:r>
          </w:p>
        </w:tc>
        <w:tc>
          <w:tcPr>
            <w:tcW w:w="3260" w:type="dxa"/>
          </w:tcPr>
          <w:p w14:paraId="12175A10" w14:textId="77777777" w:rsidR="002078B2" w:rsidRDefault="002078B2" w:rsidP="00C36136">
            <w:pPr>
              <w:spacing w:before="0" w:after="0"/>
            </w:pPr>
            <w:r>
              <w:t>nvarchar</w:t>
            </w:r>
          </w:p>
        </w:tc>
      </w:tr>
      <w:tr w:rsidR="002078B2" w14:paraId="0EFF4E98" w14:textId="77777777" w:rsidTr="00C36136">
        <w:tc>
          <w:tcPr>
            <w:tcW w:w="3220" w:type="dxa"/>
          </w:tcPr>
          <w:p w14:paraId="45A720D4" w14:textId="77777777" w:rsidR="002078B2" w:rsidRDefault="002078B2" w:rsidP="00C36136">
            <w:pPr>
              <w:spacing w:before="0" w:after="0"/>
              <w:jc w:val="left"/>
            </w:pPr>
            <w:r>
              <w:t>CreatedDate</w:t>
            </w:r>
          </w:p>
        </w:tc>
        <w:tc>
          <w:tcPr>
            <w:tcW w:w="3260" w:type="dxa"/>
          </w:tcPr>
          <w:p w14:paraId="37A34E4A" w14:textId="77777777" w:rsidR="002078B2" w:rsidRDefault="002078B2" w:rsidP="00C36136">
            <w:pPr>
              <w:spacing w:before="0" w:after="0"/>
            </w:pPr>
            <w:r>
              <w:t>datetime</w:t>
            </w:r>
          </w:p>
        </w:tc>
      </w:tr>
    </w:tbl>
    <w:p w14:paraId="7376CB4C" w14:textId="77777777" w:rsidR="002078B2" w:rsidRDefault="002078B2" w:rsidP="002078B2"/>
    <w:p w14:paraId="2F6217A6" w14:textId="77777777" w:rsidR="002078B2" w:rsidRDefault="002078B2" w:rsidP="002078B2">
      <w:pPr>
        <w:keepNext/>
        <w:pBdr>
          <w:top w:val="nil"/>
          <w:left w:val="nil"/>
          <w:bottom w:val="nil"/>
          <w:right w:val="nil"/>
          <w:between w:val="nil"/>
        </w:pBdr>
        <w:jc w:val="center"/>
        <w:rPr>
          <w:color w:val="000000"/>
        </w:rPr>
      </w:pPr>
      <w:bookmarkStart w:id="151" w:name="_heading=h.14ykbeg" w:colFirst="0" w:colLast="0"/>
      <w:bookmarkEnd w:id="151"/>
      <w:r>
        <w:rPr>
          <w:color w:val="000000"/>
        </w:rPr>
        <w:t>Bảng 14: House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57CF9038" w14:textId="77777777" w:rsidTr="00C36136">
        <w:tc>
          <w:tcPr>
            <w:tcW w:w="6480" w:type="dxa"/>
            <w:gridSpan w:val="2"/>
          </w:tcPr>
          <w:p w14:paraId="61320AA7" w14:textId="77777777" w:rsidR="002078B2" w:rsidRDefault="002078B2" w:rsidP="00C36136">
            <w:pPr>
              <w:spacing w:before="0" w:after="0"/>
              <w:jc w:val="center"/>
            </w:pPr>
            <w:r>
              <w:t>House</w:t>
            </w:r>
          </w:p>
        </w:tc>
      </w:tr>
      <w:tr w:rsidR="002078B2" w14:paraId="2FE3AD3F" w14:textId="77777777" w:rsidTr="00C36136">
        <w:tc>
          <w:tcPr>
            <w:tcW w:w="3220" w:type="dxa"/>
            <w:shd w:val="clear" w:color="auto" w:fill="FF9999"/>
          </w:tcPr>
          <w:p w14:paraId="50DC8F3B" w14:textId="77777777" w:rsidR="002078B2" w:rsidRDefault="002078B2" w:rsidP="00C36136">
            <w:pPr>
              <w:spacing w:before="0" w:after="0"/>
              <w:rPr>
                <w:b/>
              </w:rPr>
            </w:pPr>
            <w:r>
              <w:rPr>
                <w:b/>
              </w:rPr>
              <w:t>HouseId</w:t>
            </w:r>
          </w:p>
        </w:tc>
        <w:tc>
          <w:tcPr>
            <w:tcW w:w="3260" w:type="dxa"/>
            <w:shd w:val="clear" w:color="auto" w:fill="FF9999"/>
          </w:tcPr>
          <w:p w14:paraId="386FB0F0" w14:textId="77777777" w:rsidR="002078B2" w:rsidRDefault="002078B2" w:rsidP="00C36136">
            <w:pPr>
              <w:spacing w:before="0" w:after="0"/>
              <w:rPr>
                <w:b/>
              </w:rPr>
            </w:pPr>
            <w:r>
              <w:rPr>
                <w:b/>
              </w:rPr>
              <w:t>uniqueidentifier</w:t>
            </w:r>
          </w:p>
        </w:tc>
      </w:tr>
      <w:tr w:rsidR="002078B2" w14:paraId="3A7FC335" w14:textId="77777777" w:rsidTr="00C36136">
        <w:tc>
          <w:tcPr>
            <w:tcW w:w="3220" w:type="dxa"/>
            <w:shd w:val="clear" w:color="auto" w:fill="8EAADB"/>
          </w:tcPr>
          <w:p w14:paraId="4C7A1D5B" w14:textId="77777777" w:rsidR="002078B2" w:rsidRDefault="002078B2" w:rsidP="00C36136">
            <w:pPr>
              <w:spacing w:before="0" w:after="0"/>
            </w:pPr>
            <w:r>
              <w:t>UserOwnerId</w:t>
            </w:r>
          </w:p>
        </w:tc>
        <w:tc>
          <w:tcPr>
            <w:tcW w:w="3260" w:type="dxa"/>
            <w:shd w:val="clear" w:color="auto" w:fill="8EAADB"/>
          </w:tcPr>
          <w:p w14:paraId="03C5133D" w14:textId="77777777" w:rsidR="002078B2" w:rsidRDefault="002078B2" w:rsidP="00C36136">
            <w:pPr>
              <w:spacing w:before="0" w:after="0"/>
            </w:pPr>
            <w:r>
              <w:t>uniqueidentifier</w:t>
            </w:r>
          </w:p>
        </w:tc>
      </w:tr>
      <w:tr w:rsidR="002078B2" w14:paraId="55236927" w14:textId="77777777" w:rsidTr="00C36136">
        <w:tc>
          <w:tcPr>
            <w:tcW w:w="3220" w:type="dxa"/>
          </w:tcPr>
          <w:p w14:paraId="52709CFF" w14:textId="77777777" w:rsidR="002078B2" w:rsidRDefault="002078B2" w:rsidP="00C36136">
            <w:pPr>
              <w:spacing w:before="0" w:after="0"/>
              <w:jc w:val="left"/>
            </w:pPr>
            <w:r>
              <w:t>HouseName</w:t>
            </w:r>
          </w:p>
        </w:tc>
        <w:tc>
          <w:tcPr>
            <w:tcW w:w="3260" w:type="dxa"/>
          </w:tcPr>
          <w:p w14:paraId="4543CD2F" w14:textId="77777777" w:rsidR="002078B2" w:rsidRDefault="002078B2" w:rsidP="00C36136">
            <w:pPr>
              <w:spacing w:before="0" w:after="0"/>
            </w:pPr>
            <w:r>
              <w:t>nvarchar</w:t>
            </w:r>
          </w:p>
        </w:tc>
      </w:tr>
      <w:tr w:rsidR="002078B2" w14:paraId="6FD1DF95" w14:textId="77777777" w:rsidTr="00C36136">
        <w:tc>
          <w:tcPr>
            <w:tcW w:w="3220" w:type="dxa"/>
            <w:shd w:val="clear" w:color="auto" w:fill="8EAADB"/>
          </w:tcPr>
          <w:p w14:paraId="4A85D848" w14:textId="77777777" w:rsidR="002078B2" w:rsidRDefault="002078B2" w:rsidP="00C36136">
            <w:pPr>
              <w:spacing w:before="0" w:after="0"/>
              <w:jc w:val="left"/>
            </w:pPr>
            <w:r>
              <w:t>HouseTypeId</w:t>
            </w:r>
          </w:p>
        </w:tc>
        <w:tc>
          <w:tcPr>
            <w:tcW w:w="3260" w:type="dxa"/>
            <w:shd w:val="clear" w:color="auto" w:fill="8EAADB"/>
          </w:tcPr>
          <w:p w14:paraId="0BC71734" w14:textId="77777777" w:rsidR="002078B2" w:rsidRDefault="002078B2" w:rsidP="00C36136">
            <w:pPr>
              <w:spacing w:before="0" w:after="0"/>
            </w:pPr>
            <w:r>
              <w:t>uniqueidentifier</w:t>
            </w:r>
          </w:p>
        </w:tc>
      </w:tr>
      <w:tr w:rsidR="002078B2" w14:paraId="1952CB24" w14:textId="77777777" w:rsidTr="00C36136">
        <w:tc>
          <w:tcPr>
            <w:tcW w:w="3220" w:type="dxa"/>
          </w:tcPr>
          <w:p w14:paraId="617B5216" w14:textId="77777777" w:rsidR="002078B2" w:rsidRDefault="002078B2" w:rsidP="00C36136">
            <w:pPr>
              <w:spacing w:before="0" w:after="0"/>
              <w:jc w:val="left"/>
            </w:pPr>
            <w:r>
              <w:t>Area</w:t>
            </w:r>
          </w:p>
        </w:tc>
        <w:tc>
          <w:tcPr>
            <w:tcW w:w="3260" w:type="dxa"/>
          </w:tcPr>
          <w:p w14:paraId="5308F2AD" w14:textId="77777777" w:rsidR="002078B2" w:rsidRDefault="002078B2" w:rsidP="00C36136">
            <w:pPr>
              <w:spacing w:before="0" w:after="0"/>
            </w:pPr>
            <w:r>
              <w:t>real</w:t>
            </w:r>
          </w:p>
        </w:tc>
      </w:tr>
      <w:tr w:rsidR="002078B2" w14:paraId="5C1EC69D" w14:textId="77777777" w:rsidTr="00C36136">
        <w:tc>
          <w:tcPr>
            <w:tcW w:w="3220" w:type="dxa"/>
          </w:tcPr>
          <w:p w14:paraId="1847D3F6" w14:textId="77777777" w:rsidR="002078B2" w:rsidRDefault="002078B2" w:rsidP="00C36136">
            <w:pPr>
              <w:spacing w:before="0" w:after="0"/>
              <w:jc w:val="left"/>
            </w:pPr>
            <w:r>
              <w:t>NumberOfBedroom</w:t>
            </w:r>
          </w:p>
        </w:tc>
        <w:tc>
          <w:tcPr>
            <w:tcW w:w="3260" w:type="dxa"/>
          </w:tcPr>
          <w:p w14:paraId="169B3A78" w14:textId="77777777" w:rsidR="002078B2" w:rsidRDefault="002078B2" w:rsidP="00C36136">
            <w:pPr>
              <w:spacing w:before="0" w:after="0"/>
            </w:pPr>
            <w:r>
              <w:t>int</w:t>
            </w:r>
          </w:p>
        </w:tc>
      </w:tr>
      <w:tr w:rsidR="002078B2" w14:paraId="17823FF6" w14:textId="77777777" w:rsidTr="00C36136">
        <w:tc>
          <w:tcPr>
            <w:tcW w:w="3220" w:type="dxa"/>
          </w:tcPr>
          <w:p w14:paraId="23B657A5" w14:textId="77777777" w:rsidR="002078B2" w:rsidRDefault="002078B2" w:rsidP="00C36136">
            <w:pPr>
              <w:spacing w:before="0" w:after="0"/>
              <w:jc w:val="left"/>
            </w:pPr>
            <w:r>
              <w:t>TotalOfFloor</w:t>
            </w:r>
          </w:p>
        </w:tc>
        <w:tc>
          <w:tcPr>
            <w:tcW w:w="3260" w:type="dxa"/>
          </w:tcPr>
          <w:p w14:paraId="254D09EB" w14:textId="77777777" w:rsidR="002078B2" w:rsidRDefault="002078B2" w:rsidP="00C36136">
            <w:pPr>
              <w:spacing w:before="0" w:after="0"/>
            </w:pPr>
            <w:r>
              <w:t>int</w:t>
            </w:r>
          </w:p>
        </w:tc>
      </w:tr>
      <w:tr w:rsidR="002078B2" w14:paraId="620C0E6E" w14:textId="77777777" w:rsidTr="00C36136">
        <w:tc>
          <w:tcPr>
            <w:tcW w:w="3220" w:type="dxa"/>
          </w:tcPr>
          <w:p w14:paraId="7ADC6DB2" w14:textId="77777777" w:rsidR="002078B2" w:rsidRDefault="002078B2" w:rsidP="00C36136">
            <w:pPr>
              <w:spacing w:before="0" w:after="0"/>
              <w:jc w:val="left"/>
            </w:pPr>
            <w:r>
              <w:t>Horizontal</w:t>
            </w:r>
          </w:p>
        </w:tc>
        <w:tc>
          <w:tcPr>
            <w:tcW w:w="3260" w:type="dxa"/>
          </w:tcPr>
          <w:p w14:paraId="756941BE" w14:textId="77777777" w:rsidR="002078B2" w:rsidRDefault="002078B2" w:rsidP="00C36136">
            <w:pPr>
              <w:spacing w:before="0" w:after="0"/>
            </w:pPr>
            <w:r>
              <w:t>real</w:t>
            </w:r>
          </w:p>
        </w:tc>
      </w:tr>
      <w:tr w:rsidR="002078B2" w14:paraId="52DACF89" w14:textId="77777777" w:rsidTr="00C36136">
        <w:tc>
          <w:tcPr>
            <w:tcW w:w="3220" w:type="dxa"/>
          </w:tcPr>
          <w:p w14:paraId="03928E45" w14:textId="77777777" w:rsidR="002078B2" w:rsidRDefault="002078B2" w:rsidP="00C36136">
            <w:pPr>
              <w:spacing w:before="0" w:after="0"/>
              <w:jc w:val="left"/>
            </w:pPr>
            <w:r>
              <w:t>Vertical</w:t>
            </w:r>
          </w:p>
        </w:tc>
        <w:tc>
          <w:tcPr>
            <w:tcW w:w="3260" w:type="dxa"/>
          </w:tcPr>
          <w:p w14:paraId="2868ADA8" w14:textId="77777777" w:rsidR="002078B2" w:rsidRDefault="002078B2" w:rsidP="00C36136">
            <w:pPr>
              <w:spacing w:before="0" w:after="0"/>
            </w:pPr>
            <w:r>
              <w:t>real</w:t>
            </w:r>
          </w:p>
        </w:tc>
      </w:tr>
      <w:tr w:rsidR="002078B2" w14:paraId="1D2A86C1" w14:textId="77777777" w:rsidTr="00C36136">
        <w:tc>
          <w:tcPr>
            <w:tcW w:w="3220" w:type="dxa"/>
          </w:tcPr>
          <w:p w14:paraId="2F589BE1" w14:textId="77777777" w:rsidR="002078B2" w:rsidRDefault="002078B2" w:rsidP="00C36136">
            <w:pPr>
              <w:spacing w:before="0" w:after="0"/>
              <w:jc w:val="left"/>
            </w:pPr>
            <w:r>
              <w:t>Price</w:t>
            </w:r>
          </w:p>
        </w:tc>
        <w:tc>
          <w:tcPr>
            <w:tcW w:w="3260" w:type="dxa"/>
          </w:tcPr>
          <w:p w14:paraId="7560C9CC" w14:textId="77777777" w:rsidR="002078B2" w:rsidRDefault="002078B2" w:rsidP="00C36136">
            <w:pPr>
              <w:spacing w:before="0" w:after="0"/>
            </w:pPr>
            <w:r>
              <w:t>decimal</w:t>
            </w:r>
          </w:p>
        </w:tc>
      </w:tr>
      <w:tr w:rsidR="002078B2" w14:paraId="28D44722" w14:textId="77777777" w:rsidTr="00C36136">
        <w:tc>
          <w:tcPr>
            <w:tcW w:w="3220" w:type="dxa"/>
            <w:shd w:val="clear" w:color="auto" w:fill="8EAADB"/>
          </w:tcPr>
          <w:p w14:paraId="03806678" w14:textId="77777777" w:rsidR="002078B2" w:rsidRDefault="002078B2" w:rsidP="00C36136">
            <w:pPr>
              <w:spacing w:before="0" w:after="0"/>
              <w:jc w:val="left"/>
            </w:pPr>
            <w:r>
              <w:t>HouseImageId</w:t>
            </w:r>
          </w:p>
        </w:tc>
        <w:tc>
          <w:tcPr>
            <w:tcW w:w="3260" w:type="dxa"/>
            <w:shd w:val="clear" w:color="auto" w:fill="8EAADB"/>
          </w:tcPr>
          <w:p w14:paraId="6FE7C097" w14:textId="77777777" w:rsidR="002078B2" w:rsidRDefault="002078B2" w:rsidP="00C36136">
            <w:pPr>
              <w:spacing w:before="0" w:after="0"/>
            </w:pPr>
            <w:r>
              <w:t>uniqueidentifier</w:t>
            </w:r>
          </w:p>
        </w:tc>
      </w:tr>
      <w:tr w:rsidR="002078B2" w14:paraId="3AA5DCA1" w14:textId="77777777" w:rsidTr="00C36136">
        <w:tc>
          <w:tcPr>
            <w:tcW w:w="3220" w:type="dxa"/>
          </w:tcPr>
          <w:p w14:paraId="72B9BAF1" w14:textId="77777777" w:rsidR="002078B2" w:rsidRDefault="002078B2" w:rsidP="00C36136">
            <w:pPr>
              <w:spacing w:before="0" w:after="0"/>
              <w:jc w:val="left"/>
            </w:pPr>
            <w:r>
              <w:t>CreatedDate</w:t>
            </w:r>
          </w:p>
        </w:tc>
        <w:tc>
          <w:tcPr>
            <w:tcW w:w="3260" w:type="dxa"/>
          </w:tcPr>
          <w:p w14:paraId="5A45965A" w14:textId="77777777" w:rsidR="002078B2" w:rsidRDefault="002078B2" w:rsidP="00C36136">
            <w:pPr>
              <w:spacing w:before="0" w:after="0"/>
            </w:pPr>
            <w:r>
              <w:t>datetime</w:t>
            </w:r>
          </w:p>
        </w:tc>
      </w:tr>
      <w:tr w:rsidR="002078B2" w14:paraId="0692402E" w14:textId="77777777" w:rsidTr="00C36136">
        <w:tc>
          <w:tcPr>
            <w:tcW w:w="3220" w:type="dxa"/>
          </w:tcPr>
          <w:p w14:paraId="080DCF7A" w14:textId="77777777" w:rsidR="002078B2" w:rsidRDefault="002078B2" w:rsidP="00C36136">
            <w:pPr>
              <w:spacing w:before="0" w:after="0"/>
              <w:jc w:val="left"/>
            </w:pPr>
            <w:r>
              <w:t>CreatedBy</w:t>
            </w:r>
          </w:p>
        </w:tc>
        <w:tc>
          <w:tcPr>
            <w:tcW w:w="3260" w:type="dxa"/>
          </w:tcPr>
          <w:p w14:paraId="14DD3DA3" w14:textId="77777777" w:rsidR="002078B2" w:rsidRDefault="002078B2" w:rsidP="00C36136">
            <w:pPr>
              <w:spacing w:before="0" w:after="0"/>
            </w:pPr>
            <w:r>
              <w:t>nvarchar</w:t>
            </w:r>
          </w:p>
        </w:tc>
      </w:tr>
    </w:tbl>
    <w:p w14:paraId="33B4CD66" w14:textId="77777777" w:rsidR="002078B2" w:rsidRDefault="002078B2" w:rsidP="002078B2"/>
    <w:p w14:paraId="3A388DBC" w14:textId="77777777" w:rsidR="002078B2" w:rsidRDefault="002078B2" w:rsidP="002078B2">
      <w:pPr>
        <w:keepNext/>
        <w:pBdr>
          <w:top w:val="nil"/>
          <w:left w:val="nil"/>
          <w:bottom w:val="nil"/>
          <w:right w:val="nil"/>
          <w:between w:val="nil"/>
        </w:pBdr>
        <w:jc w:val="center"/>
        <w:rPr>
          <w:color w:val="000000"/>
        </w:rPr>
      </w:pPr>
      <w:bookmarkStart w:id="152" w:name="_heading=h.3oy7u29" w:colFirst="0" w:colLast="0"/>
      <w:bookmarkEnd w:id="152"/>
      <w:r>
        <w:rPr>
          <w:color w:val="000000"/>
        </w:rPr>
        <w:t>Bảng 15: Housetype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63DD757" w14:textId="77777777" w:rsidTr="00C36136">
        <w:tc>
          <w:tcPr>
            <w:tcW w:w="6480" w:type="dxa"/>
            <w:gridSpan w:val="2"/>
          </w:tcPr>
          <w:p w14:paraId="26A22A4F" w14:textId="77777777" w:rsidR="002078B2" w:rsidRDefault="002078B2" w:rsidP="00C36136">
            <w:pPr>
              <w:spacing w:before="0" w:after="0"/>
              <w:jc w:val="center"/>
            </w:pPr>
            <w:r>
              <w:t>HouseType</w:t>
            </w:r>
          </w:p>
        </w:tc>
      </w:tr>
      <w:tr w:rsidR="002078B2" w14:paraId="7D670ED6" w14:textId="77777777" w:rsidTr="00C36136">
        <w:tc>
          <w:tcPr>
            <w:tcW w:w="3220" w:type="dxa"/>
            <w:shd w:val="clear" w:color="auto" w:fill="FF9999"/>
          </w:tcPr>
          <w:p w14:paraId="7D7AF8BF" w14:textId="77777777" w:rsidR="002078B2" w:rsidRDefault="002078B2" w:rsidP="00C36136">
            <w:pPr>
              <w:spacing w:before="0" w:after="0"/>
              <w:rPr>
                <w:b/>
              </w:rPr>
            </w:pPr>
            <w:r>
              <w:rPr>
                <w:b/>
              </w:rPr>
              <w:t>FileId</w:t>
            </w:r>
          </w:p>
        </w:tc>
        <w:tc>
          <w:tcPr>
            <w:tcW w:w="3260" w:type="dxa"/>
            <w:shd w:val="clear" w:color="auto" w:fill="FF9999"/>
          </w:tcPr>
          <w:p w14:paraId="71A5B6E9" w14:textId="77777777" w:rsidR="002078B2" w:rsidRDefault="002078B2" w:rsidP="00C36136">
            <w:pPr>
              <w:spacing w:before="0" w:after="0"/>
              <w:rPr>
                <w:b/>
              </w:rPr>
            </w:pPr>
            <w:r>
              <w:rPr>
                <w:b/>
              </w:rPr>
              <w:t>uniqueidentifier</w:t>
            </w:r>
          </w:p>
        </w:tc>
      </w:tr>
      <w:tr w:rsidR="002078B2" w14:paraId="351749E6" w14:textId="77777777" w:rsidTr="00C36136">
        <w:tc>
          <w:tcPr>
            <w:tcW w:w="3220" w:type="dxa"/>
          </w:tcPr>
          <w:p w14:paraId="75B1343B" w14:textId="77777777" w:rsidR="002078B2" w:rsidRDefault="002078B2" w:rsidP="00C36136">
            <w:pPr>
              <w:spacing w:before="0" w:after="0"/>
            </w:pPr>
            <w:r>
              <w:t>HouseTypeId</w:t>
            </w:r>
          </w:p>
        </w:tc>
        <w:tc>
          <w:tcPr>
            <w:tcW w:w="3260" w:type="dxa"/>
          </w:tcPr>
          <w:p w14:paraId="2A2DAB74" w14:textId="77777777" w:rsidR="002078B2" w:rsidRDefault="002078B2" w:rsidP="00C36136">
            <w:pPr>
              <w:spacing w:before="0" w:after="0"/>
            </w:pPr>
            <w:r>
              <w:t>uniqueidentifier</w:t>
            </w:r>
          </w:p>
        </w:tc>
      </w:tr>
      <w:tr w:rsidR="002078B2" w14:paraId="6F9FAC45" w14:textId="77777777" w:rsidTr="00C36136">
        <w:tc>
          <w:tcPr>
            <w:tcW w:w="3220" w:type="dxa"/>
          </w:tcPr>
          <w:p w14:paraId="597ABE57" w14:textId="77777777" w:rsidR="002078B2" w:rsidRDefault="002078B2" w:rsidP="00C36136">
            <w:pPr>
              <w:spacing w:before="0" w:after="0"/>
              <w:jc w:val="left"/>
            </w:pPr>
            <w:r>
              <w:t>HouseTypeName</w:t>
            </w:r>
          </w:p>
        </w:tc>
        <w:tc>
          <w:tcPr>
            <w:tcW w:w="3260" w:type="dxa"/>
          </w:tcPr>
          <w:p w14:paraId="54E4FBE0" w14:textId="77777777" w:rsidR="002078B2" w:rsidRDefault="002078B2" w:rsidP="00C36136">
            <w:pPr>
              <w:spacing w:before="0" w:after="0"/>
            </w:pPr>
            <w:r>
              <w:t>nvarchar</w:t>
            </w:r>
          </w:p>
        </w:tc>
      </w:tr>
    </w:tbl>
    <w:p w14:paraId="5BA0C27C" w14:textId="77777777" w:rsidR="002078B2" w:rsidRDefault="002078B2" w:rsidP="002078B2"/>
    <w:p w14:paraId="4151ECC8" w14:textId="77777777" w:rsidR="002078B2" w:rsidRDefault="002078B2" w:rsidP="002078B2">
      <w:pPr>
        <w:keepNext/>
        <w:pBdr>
          <w:top w:val="nil"/>
          <w:left w:val="nil"/>
          <w:bottom w:val="nil"/>
          <w:right w:val="nil"/>
          <w:between w:val="nil"/>
        </w:pBdr>
        <w:jc w:val="center"/>
        <w:rPr>
          <w:color w:val="000000"/>
        </w:rPr>
      </w:pPr>
      <w:bookmarkStart w:id="153" w:name="_heading=h.243i4a2" w:colFirst="0" w:colLast="0"/>
      <w:bookmarkEnd w:id="153"/>
      <w:r>
        <w:rPr>
          <w:color w:val="000000"/>
        </w:rPr>
        <w:t>Bảng 16: Message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EBE806C" w14:textId="77777777" w:rsidTr="00C36136">
        <w:tc>
          <w:tcPr>
            <w:tcW w:w="6480" w:type="dxa"/>
            <w:gridSpan w:val="2"/>
          </w:tcPr>
          <w:p w14:paraId="7EF59769" w14:textId="77777777" w:rsidR="002078B2" w:rsidRDefault="002078B2" w:rsidP="00C36136">
            <w:pPr>
              <w:spacing w:before="0" w:after="0"/>
              <w:jc w:val="center"/>
            </w:pPr>
            <w:r>
              <w:t>Message</w:t>
            </w:r>
          </w:p>
        </w:tc>
      </w:tr>
      <w:tr w:rsidR="002078B2" w14:paraId="0D8D4430" w14:textId="77777777" w:rsidTr="00C36136">
        <w:tc>
          <w:tcPr>
            <w:tcW w:w="3220" w:type="dxa"/>
            <w:shd w:val="clear" w:color="auto" w:fill="FF9999"/>
          </w:tcPr>
          <w:p w14:paraId="5D516AA7" w14:textId="77777777" w:rsidR="002078B2" w:rsidRDefault="002078B2" w:rsidP="00C36136">
            <w:pPr>
              <w:spacing w:before="0" w:after="0"/>
              <w:rPr>
                <w:b/>
              </w:rPr>
            </w:pPr>
            <w:r>
              <w:rPr>
                <w:b/>
              </w:rPr>
              <w:t>FileId</w:t>
            </w:r>
          </w:p>
        </w:tc>
        <w:tc>
          <w:tcPr>
            <w:tcW w:w="3260" w:type="dxa"/>
            <w:shd w:val="clear" w:color="auto" w:fill="FF9999"/>
          </w:tcPr>
          <w:p w14:paraId="17756415" w14:textId="77777777" w:rsidR="002078B2" w:rsidRDefault="002078B2" w:rsidP="00C36136">
            <w:pPr>
              <w:spacing w:before="0" w:after="0"/>
              <w:rPr>
                <w:b/>
              </w:rPr>
            </w:pPr>
            <w:r>
              <w:rPr>
                <w:b/>
              </w:rPr>
              <w:t>uniqueidentifier</w:t>
            </w:r>
          </w:p>
        </w:tc>
      </w:tr>
      <w:tr w:rsidR="002078B2" w14:paraId="4E3DB3A7" w14:textId="77777777" w:rsidTr="00C36136">
        <w:tc>
          <w:tcPr>
            <w:tcW w:w="3220" w:type="dxa"/>
          </w:tcPr>
          <w:p w14:paraId="7F7D8EA5" w14:textId="77777777" w:rsidR="002078B2" w:rsidRDefault="002078B2" w:rsidP="00C36136">
            <w:pPr>
              <w:spacing w:before="0" w:after="0"/>
            </w:pPr>
            <w:r>
              <w:t>MessageId</w:t>
            </w:r>
          </w:p>
        </w:tc>
        <w:tc>
          <w:tcPr>
            <w:tcW w:w="3260" w:type="dxa"/>
          </w:tcPr>
          <w:p w14:paraId="0ED64C67" w14:textId="77777777" w:rsidR="002078B2" w:rsidRDefault="002078B2" w:rsidP="00C36136">
            <w:pPr>
              <w:spacing w:before="0" w:after="0"/>
            </w:pPr>
            <w:r>
              <w:t>uniqueidentifier</w:t>
            </w:r>
          </w:p>
        </w:tc>
      </w:tr>
      <w:tr w:rsidR="002078B2" w14:paraId="3E8CDFA9" w14:textId="77777777" w:rsidTr="00C36136">
        <w:tc>
          <w:tcPr>
            <w:tcW w:w="3220" w:type="dxa"/>
            <w:shd w:val="clear" w:color="auto" w:fill="B4C6E7"/>
          </w:tcPr>
          <w:p w14:paraId="3021FC43" w14:textId="77777777" w:rsidR="002078B2" w:rsidRDefault="002078B2" w:rsidP="00C36136">
            <w:pPr>
              <w:spacing w:before="0" w:after="0"/>
              <w:jc w:val="left"/>
            </w:pPr>
            <w:r>
              <w:t>UserId</w:t>
            </w:r>
          </w:p>
        </w:tc>
        <w:tc>
          <w:tcPr>
            <w:tcW w:w="3260" w:type="dxa"/>
            <w:shd w:val="clear" w:color="auto" w:fill="B4C6E7"/>
          </w:tcPr>
          <w:p w14:paraId="22D77414" w14:textId="77777777" w:rsidR="002078B2" w:rsidRDefault="002078B2" w:rsidP="00C36136">
            <w:pPr>
              <w:spacing w:before="0" w:after="0"/>
            </w:pPr>
            <w:r>
              <w:t>uniqueidentifier</w:t>
            </w:r>
          </w:p>
        </w:tc>
      </w:tr>
      <w:tr w:rsidR="002078B2" w14:paraId="05C52572" w14:textId="77777777" w:rsidTr="00C36136">
        <w:tc>
          <w:tcPr>
            <w:tcW w:w="3220" w:type="dxa"/>
          </w:tcPr>
          <w:p w14:paraId="3D6D194E" w14:textId="77777777" w:rsidR="002078B2" w:rsidRDefault="002078B2" w:rsidP="00C36136">
            <w:pPr>
              <w:spacing w:before="0" w:after="0"/>
              <w:jc w:val="left"/>
            </w:pPr>
            <w:r>
              <w:t>Time</w:t>
            </w:r>
          </w:p>
        </w:tc>
        <w:tc>
          <w:tcPr>
            <w:tcW w:w="3260" w:type="dxa"/>
          </w:tcPr>
          <w:p w14:paraId="1D70A70B" w14:textId="77777777" w:rsidR="002078B2" w:rsidRDefault="002078B2" w:rsidP="00C36136">
            <w:pPr>
              <w:spacing w:before="0" w:after="0"/>
            </w:pPr>
            <w:r>
              <w:t>datetime</w:t>
            </w:r>
          </w:p>
        </w:tc>
      </w:tr>
      <w:tr w:rsidR="002078B2" w14:paraId="6569B341" w14:textId="77777777" w:rsidTr="00C36136">
        <w:tc>
          <w:tcPr>
            <w:tcW w:w="3220" w:type="dxa"/>
          </w:tcPr>
          <w:p w14:paraId="773A2EB9" w14:textId="77777777" w:rsidR="002078B2" w:rsidRDefault="002078B2" w:rsidP="00C36136">
            <w:pPr>
              <w:spacing w:before="0" w:after="0"/>
              <w:jc w:val="left"/>
            </w:pPr>
            <w:r>
              <w:t>Content</w:t>
            </w:r>
          </w:p>
        </w:tc>
        <w:tc>
          <w:tcPr>
            <w:tcW w:w="3260" w:type="dxa"/>
          </w:tcPr>
          <w:p w14:paraId="0E1F64C6" w14:textId="77777777" w:rsidR="002078B2" w:rsidRDefault="002078B2" w:rsidP="00C36136">
            <w:pPr>
              <w:spacing w:before="0" w:after="0"/>
            </w:pPr>
            <w:r>
              <w:t>nvarchar</w:t>
            </w:r>
          </w:p>
        </w:tc>
      </w:tr>
      <w:tr w:rsidR="002078B2" w14:paraId="05515DC1" w14:textId="77777777" w:rsidTr="00C36136">
        <w:tc>
          <w:tcPr>
            <w:tcW w:w="6480" w:type="dxa"/>
            <w:gridSpan w:val="2"/>
          </w:tcPr>
          <w:p w14:paraId="230EAEB7" w14:textId="77777777" w:rsidR="002078B2" w:rsidRDefault="002078B2" w:rsidP="00C36136">
            <w:pPr>
              <w:spacing w:before="0" w:after="0"/>
              <w:jc w:val="center"/>
            </w:pPr>
            <w:r>
              <w:t>Conversation</w:t>
            </w:r>
          </w:p>
        </w:tc>
      </w:tr>
      <w:tr w:rsidR="002078B2" w14:paraId="27DAE67A" w14:textId="77777777" w:rsidTr="00C36136">
        <w:tc>
          <w:tcPr>
            <w:tcW w:w="3220" w:type="dxa"/>
            <w:shd w:val="clear" w:color="auto" w:fill="FF9999"/>
          </w:tcPr>
          <w:p w14:paraId="1D865C3A" w14:textId="77777777" w:rsidR="002078B2" w:rsidRDefault="002078B2" w:rsidP="00C36136">
            <w:pPr>
              <w:spacing w:before="0" w:after="0"/>
              <w:rPr>
                <w:b/>
              </w:rPr>
            </w:pPr>
            <w:r>
              <w:rPr>
                <w:b/>
              </w:rPr>
              <w:t>FileId</w:t>
            </w:r>
          </w:p>
        </w:tc>
        <w:tc>
          <w:tcPr>
            <w:tcW w:w="3260" w:type="dxa"/>
            <w:shd w:val="clear" w:color="auto" w:fill="FF9999"/>
          </w:tcPr>
          <w:p w14:paraId="468CEFDE" w14:textId="77777777" w:rsidR="002078B2" w:rsidRDefault="002078B2" w:rsidP="00C36136">
            <w:pPr>
              <w:spacing w:before="0" w:after="0"/>
              <w:rPr>
                <w:b/>
              </w:rPr>
            </w:pPr>
            <w:r>
              <w:rPr>
                <w:b/>
              </w:rPr>
              <w:t>uniqueidentifier</w:t>
            </w:r>
          </w:p>
        </w:tc>
      </w:tr>
      <w:tr w:rsidR="002078B2" w14:paraId="2B528D3D" w14:textId="77777777" w:rsidTr="00C36136">
        <w:tc>
          <w:tcPr>
            <w:tcW w:w="3220" w:type="dxa"/>
          </w:tcPr>
          <w:p w14:paraId="13C88D19" w14:textId="77777777" w:rsidR="002078B2" w:rsidRDefault="002078B2" w:rsidP="00C36136">
            <w:pPr>
              <w:spacing w:before="0" w:after="0"/>
            </w:pPr>
            <w:r>
              <w:t>ConversationId</w:t>
            </w:r>
          </w:p>
        </w:tc>
        <w:tc>
          <w:tcPr>
            <w:tcW w:w="3260" w:type="dxa"/>
          </w:tcPr>
          <w:p w14:paraId="0FD9A318" w14:textId="77777777" w:rsidR="002078B2" w:rsidRDefault="002078B2" w:rsidP="00C36136">
            <w:pPr>
              <w:spacing w:before="0" w:after="0"/>
            </w:pPr>
            <w:r>
              <w:t>uniqueidentifier</w:t>
            </w:r>
          </w:p>
        </w:tc>
      </w:tr>
      <w:tr w:rsidR="002078B2" w14:paraId="5970D6BF" w14:textId="77777777" w:rsidTr="00C36136">
        <w:tc>
          <w:tcPr>
            <w:tcW w:w="3220" w:type="dxa"/>
            <w:shd w:val="clear" w:color="auto" w:fill="B4C6E7"/>
          </w:tcPr>
          <w:p w14:paraId="19011582" w14:textId="77777777" w:rsidR="002078B2" w:rsidRDefault="002078B2" w:rsidP="00C36136">
            <w:pPr>
              <w:spacing w:before="0" w:after="0"/>
              <w:jc w:val="left"/>
            </w:pPr>
            <w:r>
              <w:t>UserId1</w:t>
            </w:r>
          </w:p>
        </w:tc>
        <w:tc>
          <w:tcPr>
            <w:tcW w:w="3260" w:type="dxa"/>
            <w:shd w:val="clear" w:color="auto" w:fill="B4C6E7"/>
          </w:tcPr>
          <w:p w14:paraId="59A2E67B" w14:textId="77777777" w:rsidR="002078B2" w:rsidRDefault="002078B2" w:rsidP="00C36136">
            <w:pPr>
              <w:spacing w:before="0" w:after="0"/>
            </w:pPr>
            <w:r>
              <w:t>uniqueidentifier</w:t>
            </w:r>
          </w:p>
        </w:tc>
      </w:tr>
      <w:tr w:rsidR="002078B2" w14:paraId="5F510CD3" w14:textId="77777777" w:rsidTr="00C36136">
        <w:tc>
          <w:tcPr>
            <w:tcW w:w="3220" w:type="dxa"/>
            <w:shd w:val="clear" w:color="auto" w:fill="B4C6E7"/>
          </w:tcPr>
          <w:p w14:paraId="58EB43F6" w14:textId="77777777" w:rsidR="002078B2" w:rsidRDefault="002078B2" w:rsidP="00C36136">
            <w:pPr>
              <w:spacing w:before="0" w:after="0"/>
              <w:jc w:val="left"/>
            </w:pPr>
            <w:r>
              <w:t>UserId2</w:t>
            </w:r>
          </w:p>
        </w:tc>
        <w:tc>
          <w:tcPr>
            <w:tcW w:w="3260" w:type="dxa"/>
            <w:shd w:val="clear" w:color="auto" w:fill="B4C6E7"/>
          </w:tcPr>
          <w:p w14:paraId="549B27C1" w14:textId="77777777" w:rsidR="002078B2" w:rsidRDefault="002078B2" w:rsidP="00C36136">
            <w:pPr>
              <w:spacing w:before="0" w:after="0"/>
            </w:pPr>
            <w:r>
              <w:t>uniqueidentifier</w:t>
            </w:r>
          </w:p>
        </w:tc>
      </w:tr>
    </w:tbl>
    <w:p w14:paraId="4365E234" w14:textId="77777777" w:rsidR="002078B2" w:rsidRDefault="002078B2" w:rsidP="002078B2"/>
    <w:p w14:paraId="36A3BFC8" w14:textId="77777777" w:rsidR="002078B2" w:rsidRDefault="002078B2" w:rsidP="002078B2">
      <w:pPr>
        <w:keepNext/>
        <w:pBdr>
          <w:top w:val="nil"/>
          <w:left w:val="nil"/>
          <w:bottom w:val="nil"/>
          <w:right w:val="nil"/>
          <w:between w:val="nil"/>
        </w:pBdr>
        <w:jc w:val="center"/>
        <w:rPr>
          <w:color w:val="000000"/>
        </w:rPr>
      </w:pPr>
      <w:bookmarkStart w:id="154" w:name="_heading=h.j8sehv" w:colFirst="0" w:colLast="0"/>
      <w:bookmarkEnd w:id="154"/>
      <w:r>
        <w:rPr>
          <w:color w:val="000000"/>
        </w:rPr>
        <w:t>Bảng 17: Post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1C94272B" w14:textId="77777777" w:rsidTr="00C36136">
        <w:tc>
          <w:tcPr>
            <w:tcW w:w="6480" w:type="dxa"/>
            <w:gridSpan w:val="2"/>
          </w:tcPr>
          <w:p w14:paraId="43011BCC" w14:textId="77777777" w:rsidR="002078B2" w:rsidRDefault="002078B2" w:rsidP="00C36136">
            <w:pPr>
              <w:spacing w:before="0" w:after="0"/>
              <w:jc w:val="center"/>
            </w:pPr>
            <w:r>
              <w:t>Post</w:t>
            </w:r>
          </w:p>
        </w:tc>
      </w:tr>
      <w:tr w:rsidR="002078B2" w14:paraId="46B684E4" w14:textId="77777777" w:rsidTr="00C36136">
        <w:tc>
          <w:tcPr>
            <w:tcW w:w="3220" w:type="dxa"/>
            <w:shd w:val="clear" w:color="auto" w:fill="FF9999"/>
          </w:tcPr>
          <w:p w14:paraId="7AAF7017" w14:textId="77777777" w:rsidR="002078B2" w:rsidRDefault="002078B2" w:rsidP="00C36136">
            <w:pPr>
              <w:spacing w:before="0" w:after="0"/>
              <w:rPr>
                <w:b/>
              </w:rPr>
            </w:pPr>
            <w:r>
              <w:rPr>
                <w:b/>
              </w:rPr>
              <w:t>PostId</w:t>
            </w:r>
          </w:p>
        </w:tc>
        <w:tc>
          <w:tcPr>
            <w:tcW w:w="3260" w:type="dxa"/>
            <w:shd w:val="clear" w:color="auto" w:fill="FF9999"/>
          </w:tcPr>
          <w:p w14:paraId="376C0988" w14:textId="77777777" w:rsidR="002078B2" w:rsidRDefault="002078B2" w:rsidP="00C36136">
            <w:pPr>
              <w:spacing w:before="0" w:after="0"/>
              <w:rPr>
                <w:b/>
              </w:rPr>
            </w:pPr>
            <w:r>
              <w:rPr>
                <w:b/>
              </w:rPr>
              <w:t>uniqueidentifier</w:t>
            </w:r>
          </w:p>
        </w:tc>
      </w:tr>
      <w:tr w:rsidR="002078B2" w14:paraId="40576167" w14:textId="77777777" w:rsidTr="00C36136">
        <w:tc>
          <w:tcPr>
            <w:tcW w:w="3220" w:type="dxa"/>
          </w:tcPr>
          <w:p w14:paraId="6314FA8A" w14:textId="77777777" w:rsidR="002078B2" w:rsidRDefault="002078B2" w:rsidP="00C36136">
            <w:pPr>
              <w:spacing w:before="0" w:after="0"/>
            </w:pPr>
            <w:r>
              <w:t>Title</w:t>
            </w:r>
          </w:p>
        </w:tc>
        <w:tc>
          <w:tcPr>
            <w:tcW w:w="3260" w:type="dxa"/>
          </w:tcPr>
          <w:p w14:paraId="36DC6690" w14:textId="77777777" w:rsidR="002078B2" w:rsidRDefault="002078B2" w:rsidP="00C36136">
            <w:pPr>
              <w:spacing w:before="0" w:after="0"/>
            </w:pPr>
            <w:r>
              <w:t>nvarchar</w:t>
            </w:r>
          </w:p>
        </w:tc>
      </w:tr>
      <w:tr w:rsidR="002078B2" w14:paraId="7F9A47F8" w14:textId="77777777" w:rsidTr="00C36136">
        <w:tc>
          <w:tcPr>
            <w:tcW w:w="3220" w:type="dxa"/>
          </w:tcPr>
          <w:p w14:paraId="73408402" w14:textId="77777777" w:rsidR="002078B2" w:rsidRDefault="002078B2" w:rsidP="00C36136">
            <w:pPr>
              <w:spacing w:before="0" w:after="0"/>
              <w:jc w:val="left"/>
            </w:pPr>
            <w:r>
              <w:t>Descrtiption</w:t>
            </w:r>
          </w:p>
        </w:tc>
        <w:tc>
          <w:tcPr>
            <w:tcW w:w="3260" w:type="dxa"/>
          </w:tcPr>
          <w:p w14:paraId="0D152788" w14:textId="77777777" w:rsidR="002078B2" w:rsidRDefault="002078B2" w:rsidP="00C36136">
            <w:pPr>
              <w:spacing w:before="0" w:after="0"/>
            </w:pPr>
            <w:r>
              <w:t>nvarchar</w:t>
            </w:r>
          </w:p>
        </w:tc>
      </w:tr>
      <w:tr w:rsidR="002078B2" w14:paraId="7996A0A7" w14:textId="77777777" w:rsidTr="00C36136">
        <w:tc>
          <w:tcPr>
            <w:tcW w:w="3220" w:type="dxa"/>
            <w:shd w:val="clear" w:color="auto" w:fill="B4C6E7"/>
          </w:tcPr>
          <w:p w14:paraId="5CC804CE" w14:textId="77777777" w:rsidR="002078B2" w:rsidRDefault="002078B2" w:rsidP="00C36136">
            <w:pPr>
              <w:spacing w:before="0" w:after="0"/>
              <w:jc w:val="left"/>
            </w:pPr>
            <w:r>
              <w:t>UserId</w:t>
            </w:r>
          </w:p>
        </w:tc>
        <w:tc>
          <w:tcPr>
            <w:tcW w:w="3260" w:type="dxa"/>
            <w:shd w:val="clear" w:color="auto" w:fill="B4C6E7"/>
          </w:tcPr>
          <w:p w14:paraId="006D3BAA" w14:textId="77777777" w:rsidR="002078B2" w:rsidRDefault="002078B2" w:rsidP="00C36136">
            <w:pPr>
              <w:spacing w:before="0" w:after="0"/>
            </w:pPr>
            <w:r>
              <w:t>uniqueidentifier</w:t>
            </w:r>
          </w:p>
        </w:tc>
      </w:tr>
      <w:tr w:rsidR="002078B2" w14:paraId="39F530B1" w14:textId="77777777" w:rsidTr="00C36136">
        <w:tc>
          <w:tcPr>
            <w:tcW w:w="3220" w:type="dxa"/>
            <w:shd w:val="clear" w:color="auto" w:fill="B4C6E7"/>
          </w:tcPr>
          <w:p w14:paraId="229E13D7" w14:textId="77777777" w:rsidR="002078B2" w:rsidRDefault="002078B2" w:rsidP="00C36136">
            <w:pPr>
              <w:spacing w:before="0" w:after="0"/>
              <w:jc w:val="left"/>
            </w:pPr>
            <w:r>
              <w:t>HouseId</w:t>
            </w:r>
          </w:p>
        </w:tc>
        <w:tc>
          <w:tcPr>
            <w:tcW w:w="3260" w:type="dxa"/>
            <w:shd w:val="clear" w:color="auto" w:fill="B4C6E7"/>
          </w:tcPr>
          <w:p w14:paraId="256BF726" w14:textId="77777777" w:rsidR="002078B2" w:rsidRDefault="002078B2" w:rsidP="00C36136">
            <w:pPr>
              <w:spacing w:before="0" w:after="0"/>
            </w:pPr>
            <w:r>
              <w:t>uniqueidentifier</w:t>
            </w:r>
          </w:p>
        </w:tc>
      </w:tr>
    </w:tbl>
    <w:p w14:paraId="0E59BF82" w14:textId="77777777" w:rsidR="002078B2" w:rsidRDefault="002078B2" w:rsidP="002078B2"/>
    <w:p w14:paraId="2414A376" w14:textId="77777777" w:rsidR="002078B2" w:rsidRDefault="002078B2" w:rsidP="002078B2">
      <w:pPr>
        <w:keepNext/>
        <w:pBdr>
          <w:top w:val="nil"/>
          <w:left w:val="nil"/>
          <w:bottom w:val="nil"/>
          <w:right w:val="nil"/>
          <w:between w:val="nil"/>
        </w:pBdr>
        <w:jc w:val="center"/>
        <w:rPr>
          <w:color w:val="000000"/>
        </w:rPr>
      </w:pPr>
      <w:bookmarkStart w:id="155" w:name="_heading=h.338fx5o" w:colFirst="0" w:colLast="0"/>
      <w:bookmarkEnd w:id="155"/>
      <w:r>
        <w:rPr>
          <w:color w:val="000000"/>
        </w:rPr>
        <w:t>Bảng 18: Wishlist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A08DF4A" w14:textId="77777777" w:rsidTr="00C36136">
        <w:tc>
          <w:tcPr>
            <w:tcW w:w="6480" w:type="dxa"/>
            <w:gridSpan w:val="2"/>
          </w:tcPr>
          <w:p w14:paraId="46CFB96A" w14:textId="77777777" w:rsidR="002078B2" w:rsidRDefault="002078B2" w:rsidP="00C36136">
            <w:pPr>
              <w:spacing w:before="0" w:after="0"/>
              <w:jc w:val="center"/>
            </w:pPr>
            <w:r>
              <w:t>Wishlist</w:t>
            </w:r>
          </w:p>
        </w:tc>
      </w:tr>
      <w:tr w:rsidR="002078B2" w14:paraId="226AF979" w14:textId="77777777" w:rsidTr="00C36136">
        <w:tc>
          <w:tcPr>
            <w:tcW w:w="3220" w:type="dxa"/>
            <w:shd w:val="clear" w:color="auto" w:fill="FF9999"/>
          </w:tcPr>
          <w:p w14:paraId="316AF42C" w14:textId="77777777" w:rsidR="002078B2" w:rsidRDefault="002078B2" w:rsidP="00C36136">
            <w:pPr>
              <w:spacing w:before="0" w:after="0"/>
              <w:rPr>
                <w:b/>
              </w:rPr>
            </w:pPr>
            <w:r>
              <w:rPr>
                <w:b/>
              </w:rPr>
              <w:t>WishlistId</w:t>
            </w:r>
          </w:p>
        </w:tc>
        <w:tc>
          <w:tcPr>
            <w:tcW w:w="3260" w:type="dxa"/>
            <w:shd w:val="clear" w:color="auto" w:fill="FF9999"/>
          </w:tcPr>
          <w:p w14:paraId="6F26111A" w14:textId="77777777" w:rsidR="002078B2" w:rsidRDefault="002078B2" w:rsidP="00C36136">
            <w:pPr>
              <w:spacing w:before="0" w:after="0"/>
              <w:rPr>
                <w:b/>
              </w:rPr>
            </w:pPr>
            <w:r>
              <w:rPr>
                <w:b/>
              </w:rPr>
              <w:t>uniqueidentifier</w:t>
            </w:r>
          </w:p>
        </w:tc>
      </w:tr>
      <w:tr w:rsidR="002078B2" w14:paraId="69C56EC0" w14:textId="77777777" w:rsidTr="00C36136">
        <w:tc>
          <w:tcPr>
            <w:tcW w:w="3220" w:type="dxa"/>
            <w:shd w:val="clear" w:color="auto" w:fill="B4C6E7"/>
          </w:tcPr>
          <w:p w14:paraId="7CF16780" w14:textId="77777777" w:rsidR="002078B2" w:rsidRDefault="002078B2" w:rsidP="00C36136">
            <w:pPr>
              <w:spacing w:before="0" w:after="0"/>
            </w:pPr>
            <w:r>
              <w:t>UserId</w:t>
            </w:r>
          </w:p>
        </w:tc>
        <w:tc>
          <w:tcPr>
            <w:tcW w:w="3260" w:type="dxa"/>
            <w:shd w:val="clear" w:color="auto" w:fill="B4C6E7"/>
          </w:tcPr>
          <w:p w14:paraId="541CA3D1" w14:textId="77777777" w:rsidR="002078B2" w:rsidRDefault="002078B2" w:rsidP="00C36136">
            <w:pPr>
              <w:spacing w:before="0" w:after="0"/>
            </w:pPr>
            <w:r>
              <w:t>uniqueidentifier</w:t>
            </w:r>
          </w:p>
        </w:tc>
      </w:tr>
      <w:tr w:rsidR="002078B2" w14:paraId="436F69DF" w14:textId="77777777" w:rsidTr="00C36136">
        <w:tc>
          <w:tcPr>
            <w:tcW w:w="3220" w:type="dxa"/>
            <w:shd w:val="clear" w:color="auto" w:fill="B4C6E7"/>
          </w:tcPr>
          <w:p w14:paraId="5636B62F" w14:textId="77777777" w:rsidR="002078B2" w:rsidRDefault="002078B2" w:rsidP="00C36136">
            <w:pPr>
              <w:spacing w:before="0" w:after="0"/>
              <w:jc w:val="left"/>
            </w:pPr>
            <w:r>
              <w:t>PostId</w:t>
            </w:r>
          </w:p>
        </w:tc>
        <w:tc>
          <w:tcPr>
            <w:tcW w:w="3260" w:type="dxa"/>
            <w:shd w:val="clear" w:color="auto" w:fill="B4C6E7"/>
          </w:tcPr>
          <w:p w14:paraId="0BF7FB46" w14:textId="77777777" w:rsidR="002078B2" w:rsidRDefault="002078B2" w:rsidP="00C36136">
            <w:pPr>
              <w:spacing w:before="0" w:after="0"/>
            </w:pPr>
            <w:r>
              <w:t>uniqueidentifier</w:t>
            </w:r>
          </w:p>
        </w:tc>
      </w:tr>
      <w:tr w:rsidR="002078B2" w14:paraId="4D250619" w14:textId="77777777" w:rsidTr="00C36136">
        <w:tc>
          <w:tcPr>
            <w:tcW w:w="3220" w:type="dxa"/>
          </w:tcPr>
          <w:p w14:paraId="243D67C1" w14:textId="77777777" w:rsidR="002078B2" w:rsidRDefault="002078B2" w:rsidP="00C36136">
            <w:pPr>
              <w:spacing w:before="0" w:after="0"/>
              <w:jc w:val="left"/>
            </w:pPr>
            <w:r>
              <w:t>CreatedDate</w:t>
            </w:r>
          </w:p>
        </w:tc>
        <w:tc>
          <w:tcPr>
            <w:tcW w:w="3260" w:type="dxa"/>
          </w:tcPr>
          <w:p w14:paraId="62C2257D" w14:textId="77777777" w:rsidR="002078B2" w:rsidRDefault="002078B2" w:rsidP="00C36136">
            <w:pPr>
              <w:spacing w:before="0" w:after="0"/>
            </w:pPr>
            <w:r>
              <w:t>datetime</w:t>
            </w:r>
          </w:p>
        </w:tc>
      </w:tr>
      <w:tr w:rsidR="002078B2" w14:paraId="64EFBA71" w14:textId="77777777" w:rsidTr="00C36136">
        <w:tc>
          <w:tcPr>
            <w:tcW w:w="3220" w:type="dxa"/>
          </w:tcPr>
          <w:p w14:paraId="2067D72F" w14:textId="77777777" w:rsidR="002078B2" w:rsidRDefault="002078B2" w:rsidP="00C36136">
            <w:pPr>
              <w:spacing w:before="0" w:after="0"/>
              <w:jc w:val="left"/>
            </w:pPr>
            <w:r>
              <w:t>CreatedTime</w:t>
            </w:r>
          </w:p>
        </w:tc>
        <w:tc>
          <w:tcPr>
            <w:tcW w:w="3260" w:type="dxa"/>
          </w:tcPr>
          <w:p w14:paraId="4AB6E158" w14:textId="77777777" w:rsidR="002078B2" w:rsidRDefault="002078B2" w:rsidP="00C36136">
            <w:pPr>
              <w:spacing w:before="0" w:after="0"/>
            </w:pPr>
            <w:r>
              <w:t>uniqueidentifier</w:t>
            </w:r>
          </w:p>
        </w:tc>
      </w:tr>
    </w:tbl>
    <w:p w14:paraId="5BD07A35" w14:textId="77777777" w:rsidR="002078B2" w:rsidRDefault="002078B2" w:rsidP="002078B2"/>
    <w:p w14:paraId="67ED3871" w14:textId="77777777" w:rsidR="002078B2" w:rsidRDefault="002078B2" w:rsidP="00E2322F">
      <w:pPr>
        <w:pStyle w:val="Heading2"/>
      </w:pPr>
      <w:bookmarkStart w:id="156" w:name="_heading=h.1idq7dh" w:colFirst="0" w:colLast="0"/>
      <w:bookmarkEnd w:id="156"/>
      <w:r>
        <w:lastRenderedPageBreak/>
        <w:t>Xây dựng ứng dụng</w:t>
      </w:r>
    </w:p>
    <w:p w14:paraId="129B2431" w14:textId="77777777" w:rsidR="002078B2" w:rsidRDefault="002078B2" w:rsidP="00E2322F">
      <w:pPr>
        <w:pStyle w:val="Heading3"/>
      </w:pPr>
      <w:bookmarkStart w:id="157" w:name="_heading=h.42ddq1a" w:colFirst="0" w:colLast="0"/>
      <w:bookmarkEnd w:id="157"/>
      <w:r>
        <w:t>Thư viện và công cụ sử dụng</w:t>
      </w:r>
    </w:p>
    <w:p w14:paraId="64C816CF" w14:textId="77777777" w:rsidR="002078B2" w:rsidRDefault="002078B2" w:rsidP="002078B2">
      <w:pPr>
        <w:keepNext/>
        <w:pBdr>
          <w:top w:val="nil"/>
          <w:left w:val="nil"/>
          <w:bottom w:val="nil"/>
          <w:right w:val="nil"/>
          <w:between w:val="nil"/>
        </w:pBdr>
        <w:jc w:val="center"/>
        <w:rPr>
          <w:color w:val="000000"/>
        </w:rPr>
      </w:pPr>
      <w:bookmarkStart w:id="158" w:name="_heading=h.2hio093" w:colFirst="0" w:colLast="0"/>
      <w:bookmarkEnd w:id="158"/>
      <w:r>
        <w:rPr>
          <w:color w:val="000000"/>
        </w:rPr>
        <w:t>Bảng 19: Danh sách thư viện và công cụ sử dụng</w:t>
      </w:r>
    </w:p>
    <w:tbl>
      <w:tblPr>
        <w:tblW w:w="8673"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2520"/>
        <w:gridCol w:w="2880"/>
        <w:gridCol w:w="1761"/>
      </w:tblGrid>
      <w:tr w:rsidR="002078B2" w14:paraId="75B7854E" w14:textId="77777777" w:rsidTr="00C36136">
        <w:tc>
          <w:tcPr>
            <w:tcW w:w="1512" w:type="dxa"/>
            <w:tcBorders>
              <w:bottom w:val="single" w:sz="4" w:space="0" w:color="7F7F7F"/>
            </w:tcBorders>
            <w:shd w:val="clear" w:color="auto" w:fill="auto"/>
          </w:tcPr>
          <w:p w14:paraId="6B1FE714" w14:textId="77777777" w:rsidR="002078B2" w:rsidRDefault="002078B2" w:rsidP="00C36136">
            <w:pPr>
              <w:spacing w:line="240" w:lineRule="auto"/>
              <w:rPr>
                <w:b/>
              </w:rPr>
            </w:pPr>
            <w:r>
              <w:rPr>
                <w:b/>
              </w:rPr>
              <w:t>Mục đích</w:t>
            </w:r>
          </w:p>
        </w:tc>
        <w:tc>
          <w:tcPr>
            <w:tcW w:w="2520" w:type="dxa"/>
            <w:tcBorders>
              <w:bottom w:val="single" w:sz="4" w:space="0" w:color="7F7F7F"/>
            </w:tcBorders>
            <w:shd w:val="clear" w:color="auto" w:fill="auto"/>
          </w:tcPr>
          <w:p w14:paraId="41F0C8FA" w14:textId="77777777" w:rsidR="002078B2" w:rsidRDefault="002078B2" w:rsidP="00C36136">
            <w:pPr>
              <w:spacing w:line="240" w:lineRule="auto"/>
              <w:rPr>
                <w:b/>
              </w:rPr>
            </w:pPr>
            <w:r>
              <w:rPr>
                <w:b/>
              </w:rPr>
              <w:t>Công cụ</w:t>
            </w:r>
          </w:p>
        </w:tc>
        <w:tc>
          <w:tcPr>
            <w:tcW w:w="2880" w:type="dxa"/>
            <w:tcBorders>
              <w:bottom w:val="single" w:sz="4" w:space="0" w:color="7F7F7F"/>
            </w:tcBorders>
            <w:shd w:val="clear" w:color="auto" w:fill="auto"/>
          </w:tcPr>
          <w:p w14:paraId="4D5AE913" w14:textId="77777777" w:rsidR="002078B2" w:rsidRDefault="002078B2" w:rsidP="00C36136">
            <w:pPr>
              <w:spacing w:line="240" w:lineRule="auto"/>
              <w:rPr>
                <w:b/>
              </w:rPr>
            </w:pPr>
            <w:r>
              <w:rPr>
                <w:b/>
              </w:rPr>
              <w:t>Địa chỉ URL</w:t>
            </w:r>
          </w:p>
        </w:tc>
        <w:tc>
          <w:tcPr>
            <w:tcW w:w="1761" w:type="dxa"/>
            <w:tcBorders>
              <w:bottom w:val="single" w:sz="4" w:space="0" w:color="7F7F7F"/>
            </w:tcBorders>
          </w:tcPr>
          <w:p w14:paraId="33AC57F8" w14:textId="77777777" w:rsidR="002078B2" w:rsidRDefault="002078B2" w:rsidP="00C36136">
            <w:pPr>
              <w:spacing w:line="240" w:lineRule="auto"/>
              <w:rPr>
                <w:b/>
              </w:rPr>
            </w:pPr>
            <w:r>
              <w:rPr>
                <w:b/>
              </w:rPr>
              <w:t>Phiên bản</w:t>
            </w:r>
          </w:p>
        </w:tc>
      </w:tr>
      <w:tr w:rsidR="002078B2" w14:paraId="2DE63A44" w14:textId="77777777" w:rsidTr="00C36136">
        <w:tc>
          <w:tcPr>
            <w:tcW w:w="1512" w:type="dxa"/>
            <w:tcBorders>
              <w:top w:val="single" w:sz="4" w:space="0" w:color="7F7F7F"/>
              <w:bottom w:val="nil"/>
            </w:tcBorders>
            <w:shd w:val="clear" w:color="auto" w:fill="auto"/>
          </w:tcPr>
          <w:p w14:paraId="1C81F4BA" w14:textId="77777777" w:rsidR="002078B2" w:rsidRDefault="002078B2" w:rsidP="00C36136">
            <w:pPr>
              <w:spacing w:line="240" w:lineRule="auto"/>
            </w:pPr>
            <w:r>
              <w:t>IDE lập trình</w:t>
            </w:r>
          </w:p>
        </w:tc>
        <w:tc>
          <w:tcPr>
            <w:tcW w:w="2520" w:type="dxa"/>
            <w:tcBorders>
              <w:top w:val="single" w:sz="4" w:space="0" w:color="7F7F7F"/>
              <w:bottom w:val="single" w:sz="4" w:space="0" w:color="7F7F7F"/>
            </w:tcBorders>
            <w:shd w:val="clear" w:color="auto" w:fill="auto"/>
          </w:tcPr>
          <w:p w14:paraId="409652EB" w14:textId="77777777" w:rsidR="002078B2" w:rsidRDefault="002078B2" w:rsidP="00C36136">
            <w:pPr>
              <w:spacing w:line="240" w:lineRule="auto"/>
            </w:pPr>
            <w:r>
              <w:t>Visual Studio Code</w:t>
            </w:r>
          </w:p>
        </w:tc>
        <w:tc>
          <w:tcPr>
            <w:tcW w:w="2880" w:type="dxa"/>
            <w:tcBorders>
              <w:top w:val="single" w:sz="4" w:space="0" w:color="7F7F7F"/>
              <w:bottom w:val="single" w:sz="4" w:space="0" w:color="7F7F7F"/>
            </w:tcBorders>
            <w:shd w:val="clear" w:color="auto" w:fill="auto"/>
          </w:tcPr>
          <w:p w14:paraId="61F7E8EC" w14:textId="77777777" w:rsidR="002078B2" w:rsidRDefault="002078B2" w:rsidP="00C36136">
            <w:pPr>
              <w:spacing w:line="240" w:lineRule="auto"/>
              <w:jc w:val="left"/>
            </w:pPr>
            <w:r>
              <w:t>http://code.visualstudio.com/</w:t>
            </w:r>
          </w:p>
        </w:tc>
        <w:tc>
          <w:tcPr>
            <w:tcW w:w="1761" w:type="dxa"/>
            <w:tcBorders>
              <w:top w:val="single" w:sz="4" w:space="0" w:color="7F7F7F"/>
              <w:bottom w:val="single" w:sz="4" w:space="0" w:color="7F7F7F"/>
            </w:tcBorders>
          </w:tcPr>
          <w:p w14:paraId="7EAF809E" w14:textId="77777777" w:rsidR="002078B2" w:rsidRDefault="002078B2" w:rsidP="00C36136">
            <w:pPr>
              <w:spacing w:line="240" w:lineRule="auto"/>
            </w:pPr>
            <w:r>
              <w:t>1.69.0</w:t>
            </w:r>
          </w:p>
        </w:tc>
      </w:tr>
      <w:tr w:rsidR="002078B2" w14:paraId="25AC438C" w14:textId="77777777" w:rsidTr="00C36136">
        <w:tc>
          <w:tcPr>
            <w:tcW w:w="1512" w:type="dxa"/>
            <w:tcBorders>
              <w:top w:val="nil"/>
              <w:bottom w:val="single" w:sz="4" w:space="0" w:color="000000"/>
            </w:tcBorders>
            <w:shd w:val="clear" w:color="auto" w:fill="auto"/>
          </w:tcPr>
          <w:p w14:paraId="745608C2" w14:textId="77777777" w:rsidR="002078B2" w:rsidRDefault="002078B2" w:rsidP="00C36136">
            <w:pPr>
              <w:spacing w:line="240" w:lineRule="auto"/>
            </w:pPr>
          </w:p>
        </w:tc>
        <w:tc>
          <w:tcPr>
            <w:tcW w:w="2520" w:type="dxa"/>
            <w:tcBorders>
              <w:bottom w:val="single" w:sz="4" w:space="0" w:color="000000"/>
            </w:tcBorders>
            <w:shd w:val="clear" w:color="auto" w:fill="auto"/>
          </w:tcPr>
          <w:p w14:paraId="239AF450" w14:textId="77777777" w:rsidR="002078B2" w:rsidRDefault="002078B2" w:rsidP="00C36136">
            <w:pPr>
              <w:spacing w:line="240" w:lineRule="auto"/>
            </w:pPr>
            <w:r>
              <w:t>Microsoft Visual Studio Professional 2019</w:t>
            </w:r>
          </w:p>
        </w:tc>
        <w:tc>
          <w:tcPr>
            <w:tcW w:w="2880" w:type="dxa"/>
            <w:tcBorders>
              <w:bottom w:val="single" w:sz="4" w:space="0" w:color="000000"/>
            </w:tcBorders>
            <w:shd w:val="clear" w:color="auto" w:fill="auto"/>
          </w:tcPr>
          <w:p w14:paraId="0A9B6207" w14:textId="77777777" w:rsidR="002078B2" w:rsidRDefault="002078B2" w:rsidP="00C36136">
            <w:pPr>
              <w:spacing w:line="240" w:lineRule="auto"/>
            </w:pPr>
            <w:r>
              <w:t>https://visualstudio.microsoft.com/vs/</w:t>
            </w:r>
          </w:p>
        </w:tc>
        <w:tc>
          <w:tcPr>
            <w:tcW w:w="1761" w:type="dxa"/>
            <w:tcBorders>
              <w:bottom w:val="single" w:sz="4" w:space="0" w:color="000000"/>
            </w:tcBorders>
          </w:tcPr>
          <w:p w14:paraId="060C6C88" w14:textId="77777777" w:rsidR="002078B2" w:rsidRDefault="002078B2" w:rsidP="00C36136">
            <w:pPr>
              <w:spacing w:line="240" w:lineRule="auto"/>
            </w:pPr>
            <w:r>
              <w:t>16.11.2</w:t>
            </w:r>
          </w:p>
        </w:tc>
      </w:tr>
      <w:tr w:rsidR="002078B2" w14:paraId="4DCA48E2" w14:textId="77777777" w:rsidTr="00C36136">
        <w:tc>
          <w:tcPr>
            <w:tcW w:w="1512" w:type="dxa"/>
            <w:tcBorders>
              <w:top w:val="single" w:sz="4" w:space="0" w:color="000000"/>
              <w:bottom w:val="single" w:sz="4" w:space="0" w:color="000000"/>
            </w:tcBorders>
            <w:shd w:val="clear" w:color="auto" w:fill="auto"/>
          </w:tcPr>
          <w:p w14:paraId="5CA816CB" w14:textId="77777777" w:rsidR="002078B2" w:rsidRDefault="002078B2" w:rsidP="00C36136">
            <w:pPr>
              <w:spacing w:line="240" w:lineRule="auto"/>
            </w:pPr>
            <w:r>
              <w:t>Trình duyệt</w:t>
            </w:r>
          </w:p>
        </w:tc>
        <w:tc>
          <w:tcPr>
            <w:tcW w:w="2520" w:type="dxa"/>
            <w:tcBorders>
              <w:top w:val="single" w:sz="4" w:space="0" w:color="000000"/>
              <w:bottom w:val="single" w:sz="4" w:space="0" w:color="000000"/>
            </w:tcBorders>
            <w:shd w:val="clear" w:color="auto" w:fill="auto"/>
          </w:tcPr>
          <w:p w14:paraId="377F47C8" w14:textId="77777777" w:rsidR="002078B2" w:rsidRDefault="002078B2" w:rsidP="00C36136">
            <w:pPr>
              <w:spacing w:line="240" w:lineRule="auto"/>
            </w:pPr>
            <w:r>
              <w:t>Google Chrome</w:t>
            </w:r>
          </w:p>
        </w:tc>
        <w:tc>
          <w:tcPr>
            <w:tcW w:w="2880" w:type="dxa"/>
            <w:tcBorders>
              <w:top w:val="single" w:sz="4" w:space="0" w:color="000000"/>
              <w:bottom w:val="single" w:sz="4" w:space="0" w:color="000000"/>
            </w:tcBorders>
            <w:shd w:val="clear" w:color="auto" w:fill="auto"/>
          </w:tcPr>
          <w:p w14:paraId="28F19BEC" w14:textId="77777777" w:rsidR="002078B2" w:rsidRDefault="002078B2" w:rsidP="00C36136">
            <w:pPr>
              <w:spacing w:line="240" w:lineRule="auto"/>
            </w:pPr>
            <w:r>
              <w:t>https://www.google.com/intl/vi_vn/chrome/</w:t>
            </w:r>
          </w:p>
        </w:tc>
        <w:tc>
          <w:tcPr>
            <w:tcW w:w="1761" w:type="dxa"/>
            <w:tcBorders>
              <w:top w:val="single" w:sz="4" w:space="0" w:color="000000"/>
              <w:bottom w:val="single" w:sz="4" w:space="0" w:color="000000"/>
            </w:tcBorders>
          </w:tcPr>
          <w:p w14:paraId="57F78586" w14:textId="77777777" w:rsidR="002078B2" w:rsidRDefault="002078B2" w:rsidP="00C36136">
            <w:pPr>
              <w:spacing w:line="240" w:lineRule="auto"/>
            </w:pPr>
          </w:p>
        </w:tc>
      </w:tr>
      <w:tr w:rsidR="002078B2" w14:paraId="33931A71" w14:textId="77777777" w:rsidTr="00C36136">
        <w:tc>
          <w:tcPr>
            <w:tcW w:w="1512" w:type="dxa"/>
            <w:tcBorders>
              <w:top w:val="single" w:sz="4" w:space="0" w:color="000000"/>
              <w:bottom w:val="single" w:sz="4" w:space="0" w:color="000000"/>
            </w:tcBorders>
            <w:shd w:val="clear" w:color="auto" w:fill="auto"/>
          </w:tcPr>
          <w:p w14:paraId="645AF2D2" w14:textId="77777777" w:rsidR="002078B2" w:rsidRDefault="002078B2" w:rsidP="00C36136">
            <w:pPr>
              <w:spacing w:line="240" w:lineRule="auto"/>
            </w:pPr>
            <w:r>
              <w:t xml:space="preserve">Quản lý phiên bản </w:t>
            </w:r>
          </w:p>
        </w:tc>
        <w:tc>
          <w:tcPr>
            <w:tcW w:w="2520" w:type="dxa"/>
            <w:tcBorders>
              <w:top w:val="single" w:sz="4" w:space="0" w:color="000000"/>
              <w:bottom w:val="single" w:sz="4" w:space="0" w:color="000000"/>
            </w:tcBorders>
            <w:shd w:val="clear" w:color="auto" w:fill="auto"/>
          </w:tcPr>
          <w:p w14:paraId="102251A3" w14:textId="77777777" w:rsidR="002078B2" w:rsidRDefault="002078B2" w:rsidP="00C36136">
            <w:pPr>
              <w:spacing w:line="240" w:lineRule="auto"/>
            </w:pPr>
            <w:r>
              <w:t>Git</w:t>
            </w:r>
          </w:p>
        </w:tc>
        <w:tc>
          <w:tcPr>
            <w:tcW w:w="2880" w:type="dxa"/>
            <w:tcBorders>
              <w:top w:val="single" w:sz="4" w:space="0" w:color="000000"/>
              <w:bottom w:val="single" w:sz="4" w:space="0" w:color="000000"/>
            </w:tcBorders>
            <w:shd w:val="clear" w:color="auto" w:fill="auto"/>
          </w:tcPr>
          <w:p w14:paraId="0FA28A8C" w14:textId="77777777" w:rsidR="002078B2" w:rsidRDefault="002078B2" w:rsidP="00C36136">
            <w:pPr>
              <w:spacing w:line="240" w:lineRule="auto"/>
            </w:pPr>
          </w:p>
        </w:tc>
        <w:tc>
          <w:tcPr>
            <w:tcW w:w="1761" w:type="dxa"/>
            <w:tcBorders>
              <w:top w:val="single" w:sz="4" w:space="0" w:color="000000"/>
              <w:bottom w:val="single" w:sz="4" w:space="0" w:color="000000"/>
            </w:tcBorders>
          </w:tcPr>
          <w:p w14:paraId="69A9D667" w14:textId="77777777" w:rsidR="002078B2" w:rsidRDefault="002078B2" w:rsidP="00C36136">
            <w:pPr>
              <w:spacing w:line="240" w:lineRule="auto"/>
            </w:pPr>
          </w:p>
        </w:tc>
      </w:tr>
      <w:tr w:rsidR="002078B2" w14:paraId="2CED0D28" w14:textId="77777777" w:rsidTr="00C36136">
        <w:tc>
          <w:tcPr>
            <w:tcW w:w="1512" w:type="dxa"/>
            <w:tcBorders>
              <w:top w:val="single" w:sz="4" w:space="0" w:color="000000"/>
              <w:bottom w:val="single" w:sz="4" w:space="0" w:color="000000"/>
            </w:tcBorders>
            <w:shd w:val="clear" w:color="auto" w:fill="auto"/>
          </w:tcPr>
          <w:p w14:paraId="2D6A1F8B" w14:textId="77777777" w:rsidR="002078B2" w:rsidRDefault="002078B2" w:rsidP="00C36136">
            <w:pPr>
              <w:spacing w:line="240" w:lineRule="auto"/>
            </w:pPr>
            <w:r>
              <w:t>Thao tác với database</w:t>
            </w:r>
          </w:p>
        </w:tc>
        <w:tc>
          <w:tcPr>
            <w:tcW w:w="2520" w:type="dxa"/>
            <w:tcBorders>
              <w:top w:val="single" w:sz="4" w:space="0" w:color="000000"/>
              <w:bottom w:val="single" w:sz="4" w:space="0" w:color="000000"/>
            </w:tcBorders>
            <w:shd w:val="clear" w:color="auto" w:fill="auto"/>
          </w:tcPr>
          <w:p w14:paraId="5B48DDB4" w14:textId="77777777" w:rsidR="002078B2" w:rsidRDefault="002078B2" w:rsidP="00C36136">
            <w:pPr>
              <w:spacing w:line="240" w:lineRule="auto"/>
            </w:pPr>
            <w:r>
              <w:t>Microsoft SQL Server Management Studio 18</w:t>
            </w:r>
          </w:p>
        </w:tc>
        <w:tc>
          <w:tcPr>
            <w:tcW w:w="2880" w:type="dxa"/>
            <w:tcBorders>
              <w:top w:val="single" w:sz="4" w:space="0" w:color="000000"/>
              <w:bottom w:val="single" w:sz="4" w:space="0" w:color="000000"/>
            </w:tcBorders>
            <w:shd w:val="clear" w:color="auto" w:fill="auto"/>
          </w:tcPr>
          <w:p w14:paraId="156E23CD" w14:textId="77777777" w:rsidR="002078B2" w:rsidRDefault="002078B2" w:rsidP="00C36136">
            <w:pPr>
              <w:spacing w:line="240" w:lineRule="auto"/>
            </w:pPr>
            <w:r>
              <w:t>https://docs.microsoft.com/en-us/sql/ssms/</w:t>
            </w:r>
          </w:p>
        </w:tc>
        <w:tc>
          <w:tcPr>
            <w:tcW w:w="1761" w:type="dxa"/>
            <w:tcBorders>
              <w:top w:val="single" w:sz="4" w:space="0" w:color="000000"/>
              <w:bottom w:val="single" w:sz="4" w:space="0" w:color="000000"/>
            </w:tcBorders>
          </w:tcPr>
          <w:p w14:paraId="3D60280B" w14:textId="77777777" w:rsidR="002078B2" w:rsidRDefault="002078B2" w:rsidP="00C36136">
            <w:pPr>
              <w:spacing w:line="240" w:lineRule="auto"/>
            </w:pPr>
            <w:r>
              <w:t>18.10</w:t>
            </w:r>
          </w:p>
        </w:tc>
      </w:tr>
      <w:tr w:rsidR="002078B2" w14:paraId="445DEC7B" w14:textId="77777777" w:rsidTr="00C36136">
        <w:tc>
          <w:tcPr>
            <w:tcW w:w="1512" w:type="dxa"/>
            <w:tcBorders>
              <w:top w:val="single" w:sz="4" w:space="0" w:color="000000"/>
              <w:bottom w:val="single" w:sz="4" w:space="0" w:color="000000"/>
            </w:tcBorders>
            <w:shd w:val="clear" w:color="auto" w:fill="auto"/>
          </w:tcPr>
          <w:p w14:paraId="1D1E853C" w14:textId="77777777" w:rsidR="002078B2" w:rsidRDefault="002078B2" w:rsidP="00C36136">
            <w:pPr>
              <w:spacing w:line="240" w:lineRule="auto"/>
            </w:pPr>
            <w:r>
              <w:t>Cơ sở dữ liệu</w:t>
            </w:r>
          </w:p>
        </w:tc>
        <w:tc>
          <w:tcPr>
            <w:tcW w:w="2520" w:type="dxa"/>
            <w:tcBorders>
              <w:top w:val="single" w:sz="4" w:space="0" w:color="000000"/>
              <w:bottom w:val="single" w:sz="4" w:space="0" w:color="000000"/>
            </w:tcBorders>
            <w:shd w:val="clear" w:color="auto" w:fill="auto"/>
          </w:tcPr>
          <w:p w14:paraId="36EA1023" w14:textId="77777777" w:rsidR="002078B2" w:rsidRDefault="002078B2" w:rsidP="00C36136">
            <w:pPr>
              <w:spacing w:line="240" w:lineRule="auto"/>
            </w:pPr>
            <w:r>
              <w:t xml:space="preserve">Microsoft SQL Server </w:t>
            </w:r>
          </w:p>
        </w:tc>
        <w:tc>
          <w:tcPr>
            <w:tcW w:w="2880" w:type="dxa"/>
            <w:tcBorders>
              <w:top w:val="single" w:sz="4" w:space="0" w:color="000000"/>
              <w:bottom w:val="single" w:sz="4" w:space="0" w:color="000000"/>
            </w:tcBorders>
            <w:shd w:val="clear" w:color="auto" w:fill="auto"/>
          </w:tcPr>
          <w:p w14:paraId="4C79D12D" w14:textId="77777777" w:rsidR="002078B2" w:rsidRDefault="002078B2" w:rsidP="00C36136">
            <w:pPr>
              <w:spacing w:line="240" w:lineRule="auto"/>
              <w:ind w:left="720" w:hanging="720"/>
            </w:pPr>
            <w:r>
              <w:t>https://www.microsoft.com/en-us/sql-server/sql-server-downloads</w:t>
            </w:r>
          </w:p>
        </w:tc>
        <w:tc>
          <w:tcPr>
            <w:tcW w:w="1761" w:type="dxa"/>
            <w:tcBorders>
              <w:top w:val="single" w:sz="4" w:space="0" w:color="000000"/>
              <w:bottom w:val="single" w:sz="4" w:space="0" w:color="000000"/>
            </w:tcBorders>
          </w:tcPr>
          <w:p w14:paraId="785A899B" w14:textId="77777777" w:rsidR="002078B2" w:rsidRDefault="002078B2" w:rsidP="00C36136">
            <w:pPr>
              <w:spacing w:line="240" w:lineRule="auto"/>
            </w:pPr>
            <w:r>
              <w:t>15.0.2000.5</w:t>
            </w:r>
          </w:p>
        </w:tc>
      </w:tr>
      <w:tr w:rsidR="002078B2" w14:paraId="4F3A2A6A" w14:textId="77777777" w:rsidTr="00C36136">
        <w:tc>
          <w:tcPr>
            <w:tcW w:w="1512" w:type="dxa"/>
            <w:tcBorders>
              <w:top w:val="single" w:sz="4" w:space="0" w:color="000000"/>
              <w:bottom w:val="single" w:sz="4" w:space="0" w:color="000000"/>
            </w:tcBorders>
            <w:shd w:val="clear" w:color="auto" w:fill="auto"/>
          </w:tcPr>
          <w:p w14:paraId="6245F72F" w14:textId="77777777" w:rsidR="002078B2" w:rsidRDefault="002078B2" w:rsidP="00C36136">
            <w:pPr>
              <w:spacing w:line="240" w:lineRule="auto"/>
            </w:pPr>
            <w:r>
              <w:t>Hỗ trợ thao tác với cơ sở dữ liệu</w:t>
            </w:r>
          </w:p>
        </w:tc>
        <w:tc>
          <w:tcPr>
            <w:tcW w:w="2520" w:type="dxa"/>
            <w:tcBorders>
              <w:top w:val="single" w:sz="4" w:space="0" w:color="000000"/>
              <w:bottom w:val="single" w:sz="4" w:space="0" w:color="000000"/>
            </w:tcBorders>
            <w:shd w:val="clear" w:color="auto" w:fill="auto"/>
          </w:tcPr>
          <w:p w14:paraId="3128B15F" w14:textId="77777777" w:rsidR="002078B2" w:rsidRDefault="002078B2" w:rsidP="00C36136">
            <w:pPr>
              <w:spacing w:line="240" w:lineRule="auto"/>
            </w:pPr>
            <w:r>
              <w:t>SQL Prompt</w:t>
            </w:r>
          </w:p>
        </w:tc>
        <w:tc>
          <w:tcPr>
            <w:tcW w:w="2880" w:type="dxa"/>
            <w:tcBorders>
              <w:top w:val="single" w:sz="4" w:space="0" w:color="000000"/>
              <w:bottom w:val="single" w:sz="4" w:space="0" w:color="000000"/>
            </w:tcBorders>
            <w:shd w:val="clear" w:color="auto" w:fill="auto"/>
          </w:tcPr>
          <w:p w14:paraId="0129678D" w14:textId="77777777" w:rsidR="002078B2" w:rsidRDefault="002078B2" w:rsidP="00C36136">
            <w:pPr>
              <w:spacing w:line="240" w:lineRule="auto"/>
            </w:pPr>
            <w:r>
              <w:t>https://www.red-gate.com/products/sql-development/sql-prompt/</w:t>
            </w:r>
          </w:p>
        </w:tc>
        <w:tc>
          <w:tcPr>
            <w:tcW w:w="1761" w:type="dxa"/>
            <w:tcBorders>
              <w:top w:val="single" w:sz="4" w:space="0" w:color="000000"/>
              <w:bottom w:val="single" w:sz="4" w:space="0" w:color="000000"/>
            </w:tcBorders>
          </w:tcPr>
          <w:p w14:paraId="2C763E20" w14:textId="77777777" w:rsidR="002078B2" w:rsidRDefault="002078B2" w:rsidP="00C36136">
            <w:pPr>
              <w:spacing w:line="240" w:lineRule="auto"/>
            </w:pPr>
            <w:r>
              <w:t>10.11.11.27632</w:t>
            </w:r>
          </w:p>
        </w:tc>
      </w:tr>
      <w:tr w:rsidR="002078B2" w14:paraId="7236E885" w14:textId="77777777" w:rsidTr="00C36136">
        <w:tc>
          <w:tcPr>
            <w:tcW w:w="1512" w:type="dxa"/>
            <w:tcBorders>
              <w:top w:val="single" w:sz="4" w:space="0" w:color="000000"/>
              <w:bottom w:val="single" w:sz="4" w:space="0" w:color="000000"/>
            </w:tcBorders>
            <w:shd w:val="clear" w:color="auto" w:fill="auto"/>
          </w:tcPr>
          <w:p w14:paraId="057A1338" w14:textId="77777777" w:rsidR="002078B2" w:rsidRDefault="002078B2" w:rsidP="00C36136">
            <w:pPr>
              <w:spacing w:line="240" w:lineRule="auto"/>
            </w:pPr>
            <w:r>
              <w:t>Truy xuất cơ sơ dữ liệu</w:t>
            </w:r>
          </w:p>
        </w:tc>
        <w:tc>
          <w:tcPr>
            <w:tcW w:w="2520" w:type="dxa"/>
            <w:tcBorders>
              <w:top w:val="single" w:sz="4" w:space="0" w:color="000000"/>
              <w:bottom w:val="single" w:sz="4" w:space="0" w:color="000000"/>
            </w:tcBorders>
            <w:shd w:val="clear" w:color="auto" w:fill="auto"/>
          </w:tcPr>
          <w:p w14:paraId="373FF9F3" w14:textId="77777777" w:rsidR="002078B2" w:rsidRDefault="002078B2" w:rsidP="00C36136">
            <w:pPr>
              <w:spacing w:line="240" w:lineRule="auto"/>
            </w:pPr>
            <w:r>
              <w:t>Entity Framework</w:t>
            </w:r>
          </w:p>
        </w:tc>
        <w:tc>
          <w:tcPr>
            <w:tcW w:w="2880" w:type="dxa"/>
            <w:tcBorders>
              <w:top w:val="single" w:sz="4" w:space="0" w:color="000000"/>
              <w:bottom w:val="single" w:sz="4" w:space="0" w:color="000000"/>
            </w:tcBorders>
            <w:shd w:val="clear" w:color="auto" w:fill="auto"/>
          </w:tcPr>
          <w:p w14:paraId="2C64B85E" w14:textId="77777777" w:rsidR="002078B2" w:rsidRDefault="002078B2" w:rsidP="00C36136">
            <w:pPr>
              <w:spacing w:line="240" w:lineRule="auto"/>
            </w:pPr>
            <w:r>
              <w:t>https://docs.microsoft.com/vi-vn/ef/ef6/?redirectedfrom=MSDN</w:t>
            </w:r>
          </w:p>
        </w:tc>
        <w:tc>
          <w:tcPr>
            <w:tcW w:w="1761" w:type="dxa"/>
            <w:tcBorders>
              <w:top w:val="single" w:sz="4" w:space="0" w:color="000000"/>
              <w:bottom w:val="single" w:sz="4" w:space="0" w:color="000000"/>
            </w:tcBorders>
          </w:tcPr>
          <w:p w14:paraId="2F01C6DD" w14:textId="77777777" w:rsidR="002078B2" w:rsidRDefault="002078B2" w:rsidP="00C36136">
            <w:pPr>
              <w:spacing w:line="240" w:lineRule="auto"/>
            </w:pPr>
            <w:r>
              <w:t>5.0.0</w:t>
            </w:r>
          </w:p>
        </w:tc>
      </w:tr>
      <w:tr w:rsidR="002078B2" w14:paraId="084F7E0C" w14:textId="77777777" w:rsidTr="00C36136">
        <w:tc>
          <w:tcPr>
            <w:tcW w:w="1512" w:type="dxa"/>
            <w:tcBorders>
              <w:top w:val="single" w:sz="4" w:space="0" w:color="000000"/>
              <w:bottom w:val="single" w:sz="4" w:space="0" w:color="000000"/>
            </w:tcBorders>
            <w:shd w:val="clear" w:color="auto" w:fill="auto"/>
          </w:tcPr>
          <w:p w14:paraId="3F832729" w14:textId="77777777" w:rsidR="002078B2" w:rsidRDefault="002078B2" w:rsidP="00C36136">
            <w:pPr>
              <w:spacing w:line="240" w:lineRule="auto"/>
            </w:pPr>
            <w:r>
              <w:t>Framework backend</w:t>
            </w:r>
          </w:p>
        </w:tc>
        <w:tc>
          <w:tcPr>
            <w:tcW w:w="2520" w:type="dxa"/>
            <w:tcBorders>
              <w:top w:val="single" w:sz="4" w:space="0" w:color="000000"/>
              <w:bottom w:val="single" w:sz="4" w:space="0" w:color="000000"/>
            </w:tcBorders>
            <w:shd w:val="clear" w:color="auto" w:fill="auto"/>
          </w:tcPr>
          <w:p w14:paraId="258218A7" w14:textId="77777777" w:rsidR="002078B2" w:rsidRDefault="002078B2" w:rsidP="00C36136">
            <w:pPr>
              <w:spacing w:line="240" w:lineRule="auto"/>
            </w:pPr>
            <w:r>
              <w:t>ASP.Net Core</w:t>
            </w:r>
          </w:p>
        </w:tc>
        <w:tc>
          <w:tcPr>
            <w:tcW w:w="2880" w:type="dxa"/>
            <w:tcBorders>
              <w:top w:val="single" w:sz="4" w:space="0" w:color="000000"/>
              <w:bottom w:val="single" w:sz="4" w:space="0" w:color="000000"/>
            </w:tcBorders>
            <w:shd w:val="clear" w:color="auto" w:fill="auto"/>
          </w:tcPr>
          <w:p w14:paraId="0AF88075" w14:textId="77777777" w:rsidR="002078B2" w:rsidRDefault="002078B2" w:rsidP="00C36136">
            <w:pPr>
              <w:spacing w:line="240" w:lineRule="auto"/>
            </w:pPr>
          </w:p>
        </w:tc>
        <w:tc>
          <w:tcPr>
            <w:tcW w:w="1761" w:type="dxa"/>
            <w:tcBorders>
              <w:top w:val="single" w:sz="4" w:space="0" w:color="000000"/>
              <w:bottom w:val="single" w:sz="4" w:space="0" w:color="000000"/>
            </w:tcBorders>
          </w:tcPr>
          <w:p w14:paraId="7A64CE69" w14:textId="77777777" w:rsidR="002078B2" w:rsidRDefault="002078B2" w:rsidP="00C36136">
            <w:pPr>
              <w:spacing w:line="240" w:lineRule="auto"/>
            </w:pPr>
            <w:r>
              <w:t>5.0</w:t>
            </w:r>
          </w:p>
        </w:tc>
      </w:tr>
      <w:tr w:rsidR="002078B2" w14:paraId="4849CDAF" w14:textId="77777777" w:rsidTr="00C36136">
        <w:tc>
          <w:tcPr>
            <w:tcW w:w="1512" w:type="dxa"/>
            <w:tcBorders>
              <w:top w:val="single" w:sz="4" w:space="0" w:color="000000"/>
              <w:bottom w:val="single" w:sz="4" w:space="0" w:color="000000"/>
            </w:tcBorders>
            <w:shd w:val="clear" w:color="auto" w:fill="auto"/>
          </w:tcPr>
          <w:p w14:paraId="6CA3350C" w14:textId="77777777" w:rsidR="002078B2" w:rsidRDefault="002078B2" w:rsidP="00C36136">
            <w:pPr>
              <w:spacing w:line="240" w:lineRule="auto"/>
            </w:pPr>
            <w:r>
              <w:t>Quản lý kết nối chat</w:t>
            </w:r>
          </w:p>
        </w:tc>
        <w:tc>
          <w:tcPr>
            <w:tcW w:w="2520" w:type="dxa"/>
            <w:tcBorders>
              <w:top w:val="single" w:sz="4" w:space="0" w:color="000000"/>
              <w:bottom w:val="single" w:sz="4" w:space="0" w:color="000000"/>
            </w:tcBorders>
            <w:shd w:val="clear" w:color="auto" w:fill="auto"/>
          </w:tcPr>
          <w:p w14:paraId="4C371162" w14:textId="77777777" w:rsidR="002078B2" w:rsidRDefault="002078B2" w:rsidP="00C36136">
            <w:pPr>
              <w:spacing w:line="240" w:lineRule="auto"/>
            </w:pPr>
            <w:r>
              <w:t>SignalR</w:t>
            </w:r>
          </w:p>
        </w:tc>
        <w:tc>
          <w:tcPr>
            <w:tcW w:w="2880" w:type="dxa"/>
            <w:tcBorders>
              <w:top w:val="single" w:sz="4" w:space="0" w:color="000000"/>
              <w:bottom w:val="single" w:sz="4" w:space="0" w:color="000000"/>
            </w:tcBorders>
            <w:shd w:val="clear" w:color="auto" w:fill="auto"/>
          </w:tcPr>
          <w:p w14:paraId="77A2B889" w14:textId="77777777" w:rsidR="002078B2" w:rsidRDefault="002078B2" w:rsidP="00C36136">
            <w:pPr>
              <w:spacing w:line="240" w:lineRule="auto"/>
            </w:pPr>
          </w:p>
        </w:tc>
        <w:tc>
          <w:tcPr>
            <w:tcW w:w="1761" w:type="dxa"/>
            <w:tcBorders>
              <w:top w:val="single" w:sz="4" w:space="0" w:color="000000"/>
              <w:bottom w:val="single" w:sz="4" w:space="0" w:color="000000"/>
            </w:tcBorders>
          </w:tcPr>
          <w:p w14:paraId="388E5B1A" w14:textId="77777777" w:rsidR="002078B2" w:rsidRDefault="002078B2" w:rsidP="00C36136">
            <w:pPr>
              <w:spacing w:line="240" w:lineRule="auto"/>
            </w:pPr>
          </w:p>
        </w:tc>
      </w:tr>
      <w:tr w:rsidR="002078B2" w14:paraId="78997355" w14:textId="77777777" w:rsidTr="00C36136">
        <w:tc>
          <w:tcPr>
            <w:tcW w:w="1512" w:type="dxa"/>
            <w:tcBorders>
              <w:top w:val="single" w:sz="4" w:space="0" w:color="000000"/>
              <w:bottom w:val="single" w:sz="4" w:space="0" w:color="000000"/>
            </w:tcBorders>
            <w:shd w:val="clear" w:color="auto" w:fill="auto"/>
          </w:tcPr>
          <w:p w14:paraId="5264993A" w14:textId="77777777" w:rsidR="002078B2" w:rsidRDefault="002078B2" w:rsidP="00C36136">
            <w:pPr>
              <w:spacing w:line="240" w:lineRule="auto"/>
              <w:jc w:val="left"/>
            </w:pPr>
            <w:r>
              <w:t>Framework xây dựng giao diện</w:t>
            </w:r>
          </w:p>
        </w:tc>
        <w:tc>
          <w:tcPr>
            <w:tcW w:w="2520" w:type="dxa"/>
            <w:tcBorders>
              <w:top w:val="single" w:sz="4" w:space="0" w:color="000000"/>
              <w:bottom w:val="single" w:sz="4" w:space="0" w:color="000000"/>
            </w:tcBorders>
            <w:shd w:val="clear" w:color="auto" w:fill="auto"/>
          </w:tcPr>
          <w:p w14:paraId="78571A10" w14:textId="77777777" w:rsidR="002078B2" w:rsidRDefault="002078B2" w:rsidP="00C36136">
            <w:pPr>
              <w:spacing w:line="240" w:lineRule="auto"/>
            </w:pPr>
            <w:r>
              <w:t>VueJS</w:t>
            </w:r>
          </w:p>
        </w:tc>
        <w:tc>
          <w:tcPr>
            <w:tcW w:w="2880" w:type="dxa"/>
            <w:tcBorders>
              <w:top w:val="single" w:sz="4" w:space="0" w:color="000000"/>
              <w:bottom w:val="single" w:sz="4" w:space="0" w:color="000000"/>
            </w:tcBorders>
            <w:shd w:val="clear" w:color="auto" w:fill="auto"/>
          </w:tcPr>
          <w:p w14:paraId="408FC967" w14:textId="77777777" w:rsidR="002078B2" w:rsidRDefault="002078B2" w:rsidP="00C36136">
            <w:pPr>
              <w:spacing w:line="240" w:lineRule="auto"/>
            </w:pPr>
            <w:r>
              <w:t>https://vuejs.org/</w:t>
            </w:r>
          </w:p>
        </w:tc>
        <w:tc>
          <w:tcPr>
            <w:tcW w:w="1761" w:type="dxa"/>
            <w:tcBorders>
              <w:top w:val="single" w:sz="4" w:space="0" w:color="000000"/>
              <w:bottom w:val="single" w:sz="4" w:space="0" w:color="000000"/>
            </w:tcBorders>
          </w:tcPr>
          <w:p w14:paraId="672E5C57" w14:textId="77777777" w:rsidR="002078B2" w:rsidRDefault="002078B2" w:rsidP="00C36136">
            <w:pPr>
              <w:spacing w:line="240" w:lineRule="auto"/>
            </w:pPr>
            <w:r>
              <w:t>2.6.11</w:t>
            </w:r>
          </w:p>
        </w:tc>
      </w:tr>
      <w:tr w:rsidR="002078B2" w14:paraId="05C1BA03" w14:textId="77777777" w:rsidTr="00C36136">
        <w:tc>
          <w:tcPr>
            <w:tcW w:w="1512" w:type="dxa"/>
            <w:tcBorders>
              <w:top w:val="single" w:sz="4" w:space="0" w:color="000000"/>
              <w:bottom w:val="nil"/>
            </w:tcBorders>
            <w:shd w:val="clear" w:color="auto" w:fill="auto"/>
          </w:tcPr>
          <w:p w14:paraId="31EA7C24" w14:textId="77777777" w:rsidR="002078B2" w:rsidRDefault="002078B2" w:rsidP="00C36136">
            <w:pPr>
              <w:spacing w:line="240" w:lineRule="auto"/>
              <w:jc w:val="left"/>
            </w:pPr>
            <w:r>
              <w:lastRenderedPageBreak/>
              <w:t xml:space="preserve">Thư viện giao diện </w:t>
            </w:r>
          </w:p>
        </w:tc>
        <w:tc>
          <w:tcPr>
            <w:tcW w:w="2520" w:type="dxa"/>
            <w:tcBorders>
              <w:top w:val="single" w:sz="4" w:space="0" w:color="000000"/>
              <w:bottom w:val="single" w:sz="4" w:space="0" w:color="000000"/>
            </w:tcBorders>
            <w:shd w:val="clear" w:color="auto" w:fill="auto"/>
          </w:tcPr>
          <w:p w14:paraId="0BA93916" w14:textId="77777777" w:rsidR="002078B2" w:rsidRDefault="002078B2" w:rsidP="00C36136">
            <w:pPr>
              <w:spacing w:line="240" w:lineRule="auto"/>
            </w:pPr>
            <w:r>
              <w:t>Vuetify</w:t>
            </w:r>
          </w:p>
        </w:tc>
        <w:tc>
          <w:tcPr>
            <w:tcW w:w="2880" w:type="dxa"/>
            <w:tcBorders>
              <w:top w:val="single" w:sz="4" w:space="0" w:color="000000"/>
              <w:bottom w:val="single" w:sz="4" w:space="0" w:color="000000"/>
            </w:tcBorders>
            <w:shd w:val="clear" w:color="auto" w:fill="auto"/>
          </w:tcPr>
          <w:p w14:paraId="75FFC9D2" w14:textId="77777777" w:rsidR="002078B2" w:rsidRDefault="002078B2" w:rsidP="00C36136">
            <w:pPr>
              <w:spacing w:line="240" w:lineRule="auto"/>
            </w:pPr>
            <w:r>
              <w:t>https://vuetifyjs.com/en/</w:t>
            </w:r>
          </w:p>
        </w:tc>
        <w:tc>
          <w:tcPr>
            <w:tcW w:w="1761" w:type="dxa"/>
            <w:tcBorders>
              <w:top w:val="single" w:sz="4" w:space="0" w:color="000000"/>
              <w:bottom w:val="single" w:sz="4" w:space="0" w:color="000000"/>
            </w:tcBorders>
          </w:tcPr>
          <w:p w14:paraId="70EE6C68" w14:textId="77777777" w:rsidR="002078B2" w:rsidRDefault="002078B2" w:rsidP="00C36136">
            <w:pPr>
              <w:spacing w:line="240" w:lineRule="auto"/>
            </w:pPr>
            <w:r>
              <w:t>2.6.0</w:t>
            </w:r>
          </w:p>
        </w:tc>
      </w:tr>
      <w:tr w:rsidR="002078B2" w14:paraId="20A27465" w14:textId="77777777" w:rsidTr="00C36136">
        <w:tc>
          <w:tcPr>
            <w:tcW w:w="1512" w:type="dxa"/>
            <w:tcBorders>
              <w:top w:val="nil"/>
              <w:bottom w:val="single" w:sz="4" w:space="0" w:color="000000"/>
            </w:tcBorders>
            <w:shd w:val="clear" w:color="auto" w:fill="auto"/>
          </w:tcPr>
          <w:p w14:paraId="7409ABAD" w14:textId="77777777" w:rsidR="002078B2" w:rsidRDefault="002078B2" w:rsidP="00C36136">
            <w:pPr>
              <w:spacing w:line="240" w:lineRule="auto"/>
              <w:jc w:val="left"/>
            </w:pPr>
          </w:p>
        </w:tc>
        <w:tc>
          <w:tcPr>
            <w:tcW w:w="2520" w:type="dxa"/>
            <w:tcBorders>
              <w:top w:val="single" w:sz="4" w:space="0" w:color="000000"/>
              <w:bottom w:val="single" w:sz="4" w:space="0" w:color="000000"/>
            </w:tcBorders>
            <w:shd w:val="clear" w:color="auto" w:fill="auto"/>
          </w:tcPr>
          <w:p w14:paraId="320BFA98" w14:textId="77777777" w:rsidR="002078B2" w:rsidRDefault="002078B2" w:rsidP="00C36136">
            <w:pPr>
              <w:spacing w:line="240" w:lineRule="auto"/>
            </w:pPr>
            <w:r>
              <w:t>Bootstrap</w:t>
            </w:r>
          </w:p>
        </w:tc>
        <w:tc>
          <w:tcPr>
            <w:tcW w:w="2880" w:type="dxa"/>
            <w:tcBorders>
              <w:top w:val="single" w:sz="4" w:space="0" w:color="000000"/>
              <w:bottom w:val="single" w:sz="4" w:space="0" w:color="000000"/>
            </w:tcBorders>
            <w:shd w:val="clear" w:color="auto" w:fill="auto"/>
          </w:tcPr>
          <w:p w14:paraId="10995EAE" w14:textId="77777777" w:rsidR="002078B2" w:rsidRDefault="002078B2" w:rsidP="00C36136">
            <w:pPr>
              <w:spacing w:line="240" w:lineRule="auto"/>
            </w:pPr>
            <w:r>
              <w:t>https://getbootstrap.com/</w:t>
            </w:r>
          </w:p>
        </w:tc>
        <w:tc>
          <w:tcPr>
            <w:tcW w:w="1761" w:type="dxa"/>
            <w:tcBorders>
              <w:top w:val="single" w:sz="4" w:space="0" w:color="000000"/>
              <w:bottom w:val="single" w:sz="4" w:space="0" w:color="000000"/>
            </w:tcBorders>
          </w:tcPr>
          <w:p w14:paraId="66D1FB4C" w14:textId="77777777" w:rsidR="002078B2" w:rsidRDefault="002078B2" w:rsidP="00C36136">
            <w:pPr>
              <w:spacing w:line="240" w:lineRule="auto"/>
            </w:pPr>
            <w:r>
              <w:t>5.1.3</w:t>
            </w:r>
          </w:p>
        </w:tc>
      </w:tr>
      <w:tr w:rsidR="002078B2" w14:paraId="3EE0838E" w14:textId="77777777" w:rsidTr="00C36136">
        <w:tc>
          <w:tcPr>
            <w:tcW w:w="1512" w:type="dxa"/>
            <w:tcBorders>
              <w:top w:val="single" w:sz="4" w:space="0" w:color="000000"/>
              <w:bottom w:val="single" w:sz="4" w:space="0" w:color="000000"/>
            </w:tcBorders>
            <w:shd w:val="clear" w:color="auto" w:fill="auto"/>
          </w:tcPr>
          <w:p w14:paraId="1357FBBE" w14:textId="77777777" w:rsidR="002078B2" w:rsidRDefault="002078B2" w:rsidP="00C36136">
            <w:pPr>
              <w:spacing w:line="240" w:lineRule="auto"/>
              <w:jc w:val="left"/>
            </w:pPr>
            <w:r>
              <w:t>Quản lý trạng thái trong VueJS</w:t>
            </w:r>
          </w:p>
        </w:tc>
        <w:tc>
          <w:tcPr>
            <w:tcW w:w="2520" w:type="dxa"/>
            <w:tcBorders>
              <w:top w:val="single" w:sz="4" w:space="0" w:color="000000"/>
              <w:bottom w:val="single" w:sz="4" w:space="0" w:color="000000"/>
            </w:tcBorders>
            <w:shd w:val="clear" w:color="auto" w:fill="auto"/>
          </w:tcPr>
          <w:p w14:paraId="31617294" w14:textId="77777777" w:rsidR="002078B2" w:rsidRDefault="002078B2" w:rsidP="00C36136">
            <w:pPr>
              <w:spacing w:line="240" w:lineRule="auto"/>
            </w:pPr>
            <w:r>
              <w:t>Vuex</w:t>
            </w:r>
          </w:p>
        </w:tc>
        <w:tc>
          <w:tcPr>
            <w:tcW w:w="2880" w:type="dxa"/>
            <w:tcBorders>
              <w:top w:val="single" w:sz="4" w:space="0" w:color="000000"/>
              <w:bottom w:val="single" w:sz="4" w:space="0" w:color="000000"/>
            </w:tcBorders>
            <w:shd w:val="clear" w:color="auto" w:fill="auto"/>
          </w:tcPr>
          <w:p w14:paraId="02756758" w14:textId="77777777" w:rsidR="002078B2" w:rsidRDefault="002078B2" w:rsidP="00C36136">
            <w:pPr>
              <w:spacing w:line="240" w:lineRule="auto"/>
            </w:pPr>
            <w:r>
              <w:t>https://vuex.vuejs.org/</w:t>
            </w:r>
          </w:p>
        </w:tc>
        <w:tc>
          <w:tcPr>
            <w:tcW w:w="1761" w:type="dxa"/>
            <w:tcBorders>
              <w:top w:val="single" w:sz="4" w:space="0" w:color="000000"/>
              <w:bottom w:val="single" w:sz="4" w:space="0" w:color="000000"/>
            </w:tcBorders>
          </w:tcPr>
          <w:p w14:paraId="6D0A4AB2" w14:textId="77777777" w:rsidR="002078B2" w:rsidRDefault="002078B2" w:rsidP="00C36136">
            <w:pPr>
              <w:spacing w:line="240" w:lineRule="auto"/>
            </w:pPr>
            <w:r>
              <w:t>3.6.2</w:t>
            </w:r>
          </w:p>
        </w:tc>
      </w:tr>
      <w:tr w:rsidR="002078B2" w14:paraId="3A40E74F" w14:textId="77777777" w:rsidTr="00C36136">
        <w:tc>
          <w:tcPr>
            <w:tcW w:w="1512" w:type="dxa"/>
            <w:tcBorders>
              <w:top w:val="single" w:sz="4" w:space="0" w:color="000000"/>
              <w:bottom w:val="single" w:sz="4" w:space="0" w:color="7F7F7F"/>
            </w:tcBorders>
            <w:shd w:val="clear" w:color="auto" w:fill="auto"/>
          </w:tcPr>
          <w:p w14:paraId="4623B6ED" w14:textId="77777777" w:rsidR="002078B2" w:rsidRDefault="002078B2" w:rsidP="00C36136">
            <w:pPr>
              <w:spacing w:line="240" w:lineRule="auto"/>
              <w:jc w:val="left"/>
            </w:pPr>
            <w:r>
              <w:t xml:space="preserve">Kiểm soát chất lượng </w:t>
            </w:r>
          </w:p>
        </w:tc>
        <w:tc>
          <w:tcPr>
            <w:tcW w:w="2520" w:type="dxa"/>
            <w:tcBorders>
              <w:top w:val="single" w:sz="4" w:space="0" w:color="000000"/>
              <w:bottom w:val="single" w:sz="4" w:space="0" w:color="7F7F7F"/>
            </w:tcBorders>
            <w:shd w:val="clear" w:color="auto" w:fill="auto"/>
          </w:tcPr>
          <w:p w14:paraId="632D81DB" w14:textId="77777777" w:rsidR="002078B2" w:rsidRDefault="002078B2" w:rsidP="00C36136">
            <w:pPr>
              <w:spacing w:line="240" w:lineRule="auto"/>
            </w:pPr>
            <w:r>
              <w:t>Sonnar Qube</w:t>
            </w:r>
          </w:p>
        </w:tc>
        <w:tc>
          <w:tcPr>
            <w:tcW w:w="2880" w:type="dxa"/>
            <w:tcBorders>
              <w:top w:val="single" w:sz="4" w:space="0" w:color="000000"/>
              <w:bottom w:val="single" w:sz="4" w:space="0" w:color="7F7F7F"/>
            </w:tcBorders>
            <w:shd w:val="clear" w:color="auto" w:fill="auto"/>
          </w:tcPr>
          <w:p w14:paraId="63DB8DA4" w14:textId="77777777" w:rsidR="002078B2" w:rsidRDefault="002078B2" w:rsidP="00C36136">
            <w:pPr>
              <w:spacing w:line="240" w:lineRule="auto"/>
            </w:pPr>
            <w:r>
              <w:t>https://www.sonarqube.org</w:t>
            </w:r>
          </w:p>
        </w:tc>
        <w:tc>
          <w:tcPr>
            <w:tcW w:w="1761" w:type="dxa"/>
            <w:tcBorders>
              <w:top w:val="single" w:sz="4" w:space="0" w:color="000000"/>
              <w:bottom w:val="single" w:sz="4" w:space="0" w:color="7F7F7F"/>
            </w:tcBorders>
          </w:tcPr>
          <w:p w14:paraId="78D5B9AC" w14:textId="77777777" w:rsidR="002078B2" w:rsidRDefault="002078B2" w:rsidP="00C36136">
            <w:pPr>
              <w:spacing w:line="240" w:lineRule="auto"/>
            </w:pPr>
            <w:r>
              <w:t>9.5</w:t>
            </w:r>
          </w:p>
        </w:tc>
      </w:tr>
    </w:tbl>
    <w:p w14:paraId="66F683DC" w14:textId="77777777" w:rsidR="002078B2" w:rsidRDefault="002078B2" w:rsidP="00E2322F">
      <w:pPr>
        <w:pStyle w:val="Heading3"/>
      </w:pPr>
      <w:bookmarkStart w:id="159" w:name="_heading=h.wnyagw" w:colFirst="0" w:colLast="0"/>
      <w:bookmarkEnd w:id="159"/>
      <w:r>
        <w:t>Kết quả đạt được</w:t>
      </w:r>
    </w:p>
    <w:p w14:paraId="1A2D77AD" w14:textId="77777777" w:rsidR="002078B2" w:rsidRDefault="002078B2" w:rsidP="002078B2">
      <w:r>
        <w:t xml:space="preserve">Sản phẩm được đóng gói gồm 3 phần chính </w:t>
      </w:r>
    </w:p>
    <w:p w14:paraId="5D54D8C6" w14:textId="77777777" w:rsidR="002078B2" w:rsidRDefault="002078B2" w:rsidP="002078B2">
      <w:r>
        <w:t>- Ứng dụng Server</w:t>
      </w:r>
    </w:p>
    <w:p w14:paraId="1B0D1539" w14:textId="77777777" w:rsidR="002078B2" w:rsidRDefault="002078B2" w:rsidP="002078B2">
      <w:r>
        <w:t>- Ứng dụng client</w:t>
      </w:r>
    </w:p>
    <w:p w14:paraId="5FF3F7C2" w14:textId="77777777" w:rsidR="002078B2" w:rsidRDefault="002078B2" w:rsidP="002078B2">
      <w:r>
        <w:t xml:space="preserve">- Mẫu Cơ sở dữ </w:t>
      </w:r>
      <w:proofErr w:type="gramStart"/>
      <w:r>
        <w:t>liệu(</w:t>
      </w:r>
      <w:proofErr w:type="gramEnd"/>
      <w:r>
        <w:t>bao gồm các bảng đã để cập ở trên cùng với tài khoản và mật</w:t>
      </w:r>
    </w:p>
    <w:p w14:paraId="2D74B554" w14:textId="77777777" w:rsidR="002078B2" w:rsidRDefault="002078B2" w:rsidP="002078B2">
      <w:r>
        <w:t>khẩu)</w:t>
      </w:r>
    </w:p>
    <w:p w14:paraId="715D27E9" w14:textId="77777777" w:rsidR="002078B2" w:rsidRDefault="002078B2" w:rsidP="002078B2">
      <w:r>
        <w:t>Thống kê về mã nguồn chi tiết như sau:</w:t>
      </w:r>
    </w:p>
    <w:p w14:paraId="1DD11207" w14:textId="77777777" w:rsidR="002078B2" w:rsidRDefault="002078B2" w:rsidP="002078B2">
      <w:pPr>
        <w:keepNext/>
        <w:pBdr>
          <w:top w:val="nil"/>
          <w:left w:val="nil"/>
          <w:bottom w:val="nil"/>
          <w:right w:val="nil"/>
          <w:between w:val="nil"/>
        </w:pBdr>
        <w:jc w:val="center"/>
        <w:rPr>
          <w:color w:val="000000"/>
        </w:rPr>
      </w:pPr>
      <w:bookmarkStart w:id="160" w:name="_heading=h.3gnlt4p" w:colFirst="0" w:colLast="0"/>
      <w:bookmarkEnd w:id="160"/>
      <w:r>
        <w:rPr>
          <w:color w:val="000000"/>
        </w:rPr>
        <w:t>Bảng 20: Thống kê mã nguồn</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923"/>
        <w:gridCol w:w="2924"/>
        <w:gridCol w:w="2924"/>
      </w:tblGrid>
      <w:tr w:rsidR="002078B2" w14:paraId="456C4BC8" w14:textId="77777777" w:rsidTr="00C36136">
        <w:tc>
          <w:tcPr>
            <w:tcW w:w="2923" w:type="dxa"/>
          </w:tcPr>
          <w:p w14:paraId="78AD5E19" w14:textId="77777777" w:rsidR="002078B2" w:rsidRDefault="002078B2" w:rsidP="00C36136"/>
        </w:tc>
        <w:tc>
          <w:tcPr>
            <w:tcW w:w="2924" w:type="dxa"/>
          </w:tcPr>
          <w:p w14:paraId="2DFFD0D5" w14:textId="77777777" w:rsidR="002078B2" w:rsidRDefault="002078B2" w:rsidP="00C36136">
            <w:r>
              <w:t>Server</w:t>
            </w:r>
          </w:p>
        </w:tc>
        <w:tc>
          <w:tcPr>
            <w:tcW w:w="2924" w:type="dxa"/>
          </w:tcPr>
          <w:p w14:paraId="49FB36A6" w14:textId="77777777" w:rsidR="002078B2" w:rsidRDefault="002078B2" w:rsidP="00C36136">
            <w:r>
              <w:t>Client</w:t>
            </w:r>
          </w:p>
        </w:tc>
      </w:tr>
      <w:tr w:rsidR="002078B2" w14:paraId="2EB45806" w14:textId="77777777" w:rsidTr="00C36136">
        <w:tc>
          <w:tcPr>
            <w:tcW w:w="2923" w:type="dxa"/>
          </w:tcPr>
          <w:p w14:paraId="66A40A73" w14:textId="77777777" w:rsidR="002078B2" w:rsidRDefault="002078B2" w:rsidP="00C36136">
            <w:r>
              <w:t>Số lượng dòng code</w:t>
            </w:r>
          </w:p>
        </w:tc>
        <w:tc>
          <w:tcPr>
            <w:tcW w:w="2924" w:type="dxa"/>
          </w:tcPr>
          <w:p w14:paraId="3E31D2F7" w14:textId="77777777" w:rsidR="002078B2" w:rsidRDefault="002078B2" w:rsidP="00C36136">
            <w:r>
              <w:t>2743</w:t>
            </w:r>
          </w:p>
        </w:tc>
        <w:tc>
          <w:tcPr>
            <w:tcW w:w="2924" w:type="dxa"/>
          </w:tcPr>
          <w:p w14:paraId="18772ADE" w14:textId="77777777" w:rsidR="002078B2" w:rsidRDefault="002078B2" w:rsidP="00C36136">
            <w:r>
              <w:t>1891</w:t>
            </w:r>
          </w:p>
        </w:tc>
      </w:tr>
      <w:tr w:rsidR="002078B2" w14:paraId="6D8A4F20" w14:textId="77777777" w:rsidTr="00C36136">
        <w:tc>
          <w:tcPr>
            <w:tcW w:w="2923" w:type="dxa"/>
          </w:tcPr>
          <w:p w14:paraId="57A19BB2" w14:textId="77777777" w:rsidR="002078B2" w:rsidRDefault="002078B2" w:rsidP="00C36136">
            <w:r>
              <w:t>Số lượng function</w:t>
            </w:r>
          </w:p>
        </w:tc>
        <w:tc>
          <w:tcPr>
            <w:tcW w:w="2924" w:type="dxa"/>
          </w:tcPr>
          <w:p w14:paraId="6DDEDA5F" w14:textId="77777777" w:rsidR="002078B2" w:rsidRDefault="002078B2" w:rsidP="00C36136">
            <w:r>
              <w:t>529</w:t>
            </w:r>
          </w:p>
        </w:tc>
        <w:tc>
          <w:tcPr>
            <w:tcW w:w="2924" w:type="dxa"/>
          </w:tcPr>
          <w:p w14:paraId="196C5F22" w14:textId="77777777" w:rsidR="002078B2" w:rsidRDefault="002078B2" w:rsidP="00C36136">
            <w:r>
              <w:t>194</w:t>
            </w:r>
          </w:p>
        </w:tc>
      </w:tr>
      <w:tr w:rsidR="002078B2" w14:paraId="4F8906E7" w14:textId="77777777" w:rsidTr="00C36136">
        <w:tc>
          <w:tcPr>
            <w:tcW w:w="2923" w:type="dxa"/>
          </w:tcPr>
          <w:p w14:paraId="6E0A6C2B" w14:textId="77777777" w:rsidR="002078B2" w:rsidRDefault="002078B2" w:rsidP="00C36136">
            <w:r>
              <w:t>Số lượng class</w:t>
            </w:r>
          </w:p>
        </w:tc>
        <w:tc>
          <w:tcPr>
            <w:tcW w:w="2924" w:type="dxa"/>
          </w:tcPr>
          <w:p w14:paraId="20E49D0B" w14:textId="77777777" w:rsidR="002078B2" w:rsidRDefault="002078B2" w:rsidP="00C36136">
            <w:r>
              <w:t>98</w:t>
            </w:r>
          </w:p>
        </w:tc>
        <w:tc>
          <w:tcPr>
            <w:tcW w:w="2924" w:type="dxa"/>
          </w:tcPr>
          <w:p w14:paraId="7D69665D" w14:textId="77777777" w:rsidR="002078B2" w:rsidRDefault="002078B2" w:rsidP="00C36136">
            <w:r>
              <w:t>Không thống kê được</w:t>
            </w:r>
          </w:p>
        </w:tc>
      </w:tr>
      <w:tr w:rsidR="002078B2" w14:paraId="2D75ACD6" w14:textId="77777777" w:rsidTr="00C36136">
        <w:tc>
          <w:tcPr>
            <w:tcW w:w="2923" w:type="dxa"/>
          </w:tcPr>
          <w:p w14:paraId="56DAB557" w14:textId="77777777" w:rsidR="002078B2" w:rsidRDefault="002078B2" w:rsidP="00C36136">
            <w:r>
              <w:t xml:space="preserve">Kích thước ứng dụng </w:t>
            </w:r>
          </w:p>
          <w:p w14:paraId="1F6BBA40" w14:textId="77777777" w:rsidR="002078B2" w:rsidRDefault="002078B2" w:rsidP="00C36136">
            <w:r>
              <w:t>(Bao gồm cả cá thư viện đóng gói cùng)</w:t>
            </w:r>
          </w:p>
        </w:tc>
        <w:tc>
          <w:tcPr>
            <w:tcW w:w="2924" w:type="dxa"/>
          </w:tcPr>
          <w:p w14:paraId="02D4F575" w14:textId="77777777" w:rsidR="002078B2" w:rsidRDefault="002078B2" w:rsidP="00C36136">
            <w:r>
              <w:t>47.7MB, 1221 Files</w:t>
            </w:r>
          </w:p>
        </w:tc>
        <w:tc>
          <w:tcPr>
            <w:tcW w:w="2924" w:type="dxa"/>
          </w:tcPr>
          <w:p w14:paraId="3ED93291" w14:textId="77777777" w:rsidR="002078B2" w:rsidRDefault="002078B2" w:rsidP="00C36136">
            <w:r>
              <w:t>212Mb, 47622 Files</w:t>
            </w:r>
          </w:p>
        </w:tc>
      </w:tr>
    </w:tbl>
    <w:p w14:paraId="16745527" w14:textId="77777777" w:rsidR="002078B2" w:rsidRDefault="002078B2" w:rsidP="002078B2"/>
    <w:p w14:paraId="07F3709E" w14:textId="77777777" w:rsidR="002078B2" w:rsidRDefault="002078B2" w:rsidP="00E2322F">
      <w:pPr>
        <w:pStyle w:val="Heading3"/>
      </w:pPr>
      <w:bookmarkStart w:id="161" w:name="_heading=h.1vsw3ci" w:colFirst="0" w:colLast="0"/>
      <w:bookmarkEnd w:id="161"/>
      <w:r>
        <w:lastRenderedPageBreak/>
        <w:t>Minh hoạ các chức năng chính</w:t>
      </w:r>
    </w:p>
    <w:p w14:paraId="213420C3" w14:textId="77777777" w:rsidR="002078B2" w:rsidRDefault="002078B2" w:rsidP="002078B2">
      <w:pPr>
        <w:keepNext/>
      </w:pPr>
      <w:r>
        <w:rPr>
          <w:noProof/>
        </w:rPr>
        <w:drawing>
          <wp:inline distT="0" distB="0" distL="0" distR="0" wp14:anchorId="3FC8A6F2" wp14:editId="0FB97665">
            <wp:extent cx="5575935" cy="2590165"/>
            <wp:effectExtent l="0" t="0" r="0" b="0"/>
            <wp:docPr id="130" name="image1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1.png" descr="Graphical user interface, text, application, chat or text message&#10;&#10;Description automatically generated"/>
                    <pic:cNvPicPr preferRelativeResize="0"/>
                  </pic:nvPicPr>
                  <pic:blipFill>
                    <a:blip r:embed="rId49"/>
                    <a:srcRect/>
                    <a:stretch>
                      <a:fillRect/>
                    </a:stretch>
                  </pic:blipFill>
                  <pic:spPr>
                    <a:xfrm>
                      <a:off x="0" y="0"/>
                      <a:ext cx="5575935" cy="2590165"/>
                    </a:xfrm>
                    <a:prstGeom prst="rect">
                      <a:avLst/>
                    </a:prstGeom>
                    <a:ln/>
                  </pic:spPr>
                </pic:pic>
              </a:graphicData>
            </a:graphic>
          </wp:inline>
        </w:drawing>
      </w:r>
    </w:p>
    <w:p w14:paraId="67D997A1" w14:textId="77777777" w:rsidR="002078B2" w:rsidRDefault="002078B2" w:rsidP="002078B2">
      <w:pPr>
        <w:keepNext/>
        <w:pBdr>
          <w:top w:val="nil"/>
          <w:left w:val="nil"/>
          <w:bottom w:val="nil"/>
          <w:right w:val="nil"/>
          <w:between w:val="nil"/>
        </w:pBdr>
        <w:jc w:val="center"/>
        <w:rPr>
          <w:color w:val="000000"/>
        </w:rPr>
      </w:pPr>
      <w:bookmarkStart w:id="162" w:name="_heading=h.4fsjm0b" w:colFirst="0" w:colLast="0"/>
      <w:bookmarkEnd w:id="162"/>
      <w:r>
        <w:rPr>
          <w:color w:val="000000"/>
        </w:rPr>
        <w:t>Hình 36: Giao diện chat</w:t>
      </w:r>
    </w:p>
    <w:p w14:paraId="219ADD92" w14:textId="77777777" w:rsidR="002078B2" w:rsidRDefault="002078B2" w:rsidP="002078B2">
      <w:pPr>
        <w:numPr>
          <w:ilvl w:val="0"/>
          <w:numId w:val="10"/>
        </w:numPr>
        <w:pBdr>
          <w:top w:val="nil"/>
          <w:left w:val="nil"/>
          <w:bottom w:val="nil"/>
          <w:right w:val="nil"/>
          <w:between w:val="nil"/>
        </w:pBdr>
      </w:pPr>
      <w:r>
        <w:rPr>
          <w:color w:val="000000"/>
        </w:rPr>
        <w:t>Giao diện chat, khi người dùng ấn gửi, giao diện sẽ cập nhật tin lại đoạn hội thoại. Nếu người dùng nhấn chọn vào một trang các đoạn hội thoại đã tham gia, hệ thống cũng hiển thị chi tiết đoạn hội thoại tương ứng.</w:t>
      </w:r>
    </w:p>
    <w:p w14:paraId="4D32FAF6" w14:textId="77777777" w:rsidR="002078B2" w:rsidRDefault="002078B2" w:rsidP="002078B2">
      <w:pPr>
        <w:keepNext/>
      </w:pPr>
      <w:r>
        <w:rPr>
          <w:noProof/>
        </w:rPr>
        <w:drawing>
          <wp:inline distT="0" distB="0" distL="0" distR="0" wp14:anchorId="58FFCA6B" wp14:editId="680560E2">
            <wp:extent cx="5575935" cy="2616200"/>
            <wp:effectExtent l="0" t="0" r="0" b="0"/>
            <wp:docPr id="131"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png" descr="Text&#10;&#10;Description automatically generated"/>
                    <pic:cNvPicPr preferRelativeResize="0"/>
                  </pic:nvPicPr>
                  <pic:blipFill>
                    <a:blip r:embed="rId50"/>
                    <a:srcRect/>
                    <a:stretch>
                      <a:fillRect/>
                    </a:stretch>
                  </pic:blipFill>
                  <pic:spPr>
                    <a:xfrm>
                      <a:off x="0" y="0"/>
                      <a:ext cx="5575935" cy="2616200"/>
                    </a:xfrm>
                    <a:prstGeom prst="rect">
                      <a:avLst/>
                    </a:prstGeom>
                    <a:ln/>
                  </pic:spPr>
                </pic:pic>
              </a:graphicData>
            </a:graphic>
          </wp:inline>
        </w:drawing>
      </w:r>
    </w:p>
    <w:p w14:paraId="37D28FCD" w14:textId="77777777" w:rsidR="002078B2" w:rsidRDefault="002078B2" w:rsidP="002078B2">
      <w:pPr>
        <w:keepNext/>
        <w:pBdr>
          <w:top w:val="nil"/>
          <w:left w:val="nil"/>
          <w:bottom w:val="nil"/>
          <w:right w:val="nil"/>
          <w:between w:val="nil"/>
        </w:pBdr>
        <w:jc w:val="center"/>
        <w:rPr>
          <w:color w:val="000000"/>
        </w:rPr>
      </w:pPr>
      <w:bookmarkStart w:id="163" w:name="_heading=h.2uxtw84" w:colFirst="0" w:colLast="0"/>
      <w:bookmarkEnd w:id="163"/>
      <w:r>
        <w:rPr>
          <w:color w:val="000000"/>
        </w:rPr>
        <w:t>Hình 37: Giao diện xem chi tiết bài đăng</w:t>
      </w:r>
    </w:p>
    <w:p w14:paraId="23E37C8C" w14:textId="77777777" w:rsidR="002078B2" w:rsidRDefault="002078B2" w:rsidP="002078B2"/>
    <w:p w14:paraId="692DCEDD" w14:textId="77777777" w:rsidR="002078B2" w:rsidRDefault="002078B2" w:rsidP="002078B2">
      <w:pPr>
        <w:keepNext/>
      </w:pPr>
      <w:r>
        <w:rPr>
          <w:noProof/>
        </w:rPr>
        <w:lastRenderedPageBreak/>
        <w:drawing>
          <wp:inline distT="0" distB="0" distL="0" distR="0" wp14:anchorId="31629B2A" wp14:editId="2EE764AA">
            <wp:extent cx="5575935" cy="3479800"/>
            <wp:effectExtent l="0" t="0" r="0" b="0"/>
            <wp:docPr id="13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3.png" descr="Graphical user interface, application&#10;&#10;Description automatically generated"/>
                    <pic:cNvPicPr preferRelativeResize="0"/>
                  </pic:nvPicPr>
                  <pic:blipFill>
                    <a:blip r:embed="rId51"/>
                    <a:srcRect/>
                    <a:stretch>
                      <a:fillRect/>
                    </a:stretch>
                  </pic:blipFill>
                  <pic:spPr>
                    <a:xfrm>
                      <a:off x="0" y="0"/>
                      <a:ext cx="5575935" cy="3479800"/>
                    </a:xfrm>
                    <a:prstGeom prst="rect">
                      <a:avLst/>
                    </a:prstGeom>
                    <a:ln/>
                  </pic:spPr>
                </pic:pic>
              </a:graphicData>
            </a:graphic>
          </wp:inline>
        </w:drawing>
      </w:r>
    </w:p>
    <w:p w14:paraId="1D65E37B" w14:textId="77777777" w:rsidR="002078B2" w:rsidRDefault="002078B2" w:rsidP="002078B2">
      <w:pPr>
        <w:keepNext/>
        <w:pBdr>
          <w:top w:val="nil"/>
          <w:left w:val="nil"/>
          <w:bottom w:val="nil"/>
          <w:right w:val="nil"/>
          <w:between w:val="nil"/>
        </w:pBdr>
        <w:jc w:val="center"/>
        <w:rPr>
          <w:color w:val="000000"/>
        </w:rPr>
      </w:pPr>
      <w:bookmarkStart w:id="164" w:name="_heading=h.1a346fx" w:colFirst="0" w:colLast="0"/>
      <w:bookmarkEnd w:id="164"/>
      <w:r>
        <w:rPr>
          <w:color w:val="000000"/>
        </w:rPr>
        <w:t>Hình 38: Giao diện đăng ký tài khoản</w:t>
      </w:r>
    </w:p>
    <w:p w14:paraId="68D4AE70" w14:textId="77777777" w:rsidR="002078B2" w:rsidRDefault="002078B2" w:rsidP="002078B2">
      <w:pPr>
        <w:numPr>
          <w:ilvl w:val="0"/>
          <w:numId w:val="10"/>
        </w:numPr>
        <w:pBdr>
          <w:top w:val="nil"/>
          <w:left w:val="nil"/>
          <w:bottom w:val="nil"/>
          <w:right w:val="nil"/>
          <w:between w:val="nil"/>
        </w:pBdr>
      </w:pPr>
      <w:r>
        <w:rPr>
          <w:color w:val="000000"/>
        </w:rPr>
        <w:t>Với chức năng đăng ký, khi người dùng nhập liệu các ô input, nếu không đảm bảo điều kiện như độ dài tối thiểu, trường bắt buộc nhập … sẽ có cảnh báo hiện ngay dưới các ô input và ô input chuyển đỏ cảnh báo. Việc tương tự cũng xảy ra khi người dùng ấn Đăng ký.</w:t>
      </w:r>
    </w:p>
    <w:p w14:paraId="4234E6D7" w14:textId="77777777" w:rsidR="002078B2" w:rsidRDefault="002078B2" w:rsidP="002078B2">
      <w:pPr>
        <w:keepNext/>
      </w:pPr>
      <w:r>
        <w:rPr>
          <w:noProof/>
        </w:rPr>
        <w:lastRenderedPageBreak/>
        <w:drawing>
          <wp:inline distT="0" distB="0" distL="0" distR="0" wp14:anchorId="7E0D8F64" wp14:editId="6942F406">
            <wp:extent cx="5575935" cy="5749290"/>
            <wp:effectExtent l="0" t="0" r="0" b="0"/>
            <wp:docPr id="133"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6.png" descr="Graphical user interface&#10;&#10;Description automatically generated"/>
                    <pic:cNvPicPr preferRelativeResize="0"/>
                  </pic:nvPicPr>
                  <pic:blipFill>
                    <a:blip r:embed="rId52"/>
                    <a:srcRect/>
                    <a:stretch>
                      <a:fillRect/>
                    </a:stretch>
                  </pic:blipFill>
                  <pic:spPr>
                    <a:xfrm>
                      <a:off x="0" y="0"/>
                      <a:ext cx="5575935" cy="5749290"/>
                    </a:xfrm>
                    <a:prstGeom prst="rect">
                      <a:avLst/>
                    </a:prstGeom>
                    <a:ln/>
                  </pic:spPr>
                </pic:pic>
              </a:graphicData>
            </a:graphic>
          </wp:inline>
        </w:drawing>
      </w:r>
    </w:p>
    <w:p w14:paraId="02888C05" w14:textId="77777777" w:rsidR="002078B2" w:rsidRDefault="002078B2" w:rsidP="002078B2">
      <w:pPr>
        <w:keepNext/>
        <w:pBdr>
          <w:top w:val="nil"/>
          <w:left w:val="nil"/>
          <w:bottom w:val="nil"/>
          <w:right w:val="nil"/>
          <w:between w:val="nil"/>
        </w:pBdr>
        <w:jc w:val="center"/>
        <w:rPr>
          <w:color w:val="000000"/>
        </w:rPr>
      </w:pPr>
      <w:bookmarkStart w:id="165" w:name="_heading=h.3u2rp3q" w:colFirst="0" w:colLast="0"/>
      <w:bookmarkEnd w:id="165"/>
      <w:r>
        <w:rPr>
          <w:color w:val="000000"/>
        </w:rPr>
        <w:t>Hình 39: Giao diện trang chủ</w:t>
      </w:r>
    </w:p>
    <w:p w14:paraId="4B703AFC" w14:textId="77777777" w:rsidR="002078B2" w:rsidRDefault="002078B2" w:rsidP="002078B2">
      <w:pPr>
        <w:keepNext/>
      </w:pPr>
      <w:r>
        <w:rPr>
          <w:noProof/>
        </w:rPr>
        <w:lastRenderedPageBreak/>
        <w:drawing>
          <wp:inline distT="0" distB="0" distL="0" distR="0" wp14:anchorId="48987E65" wp14:editId="1D35B7F8">
            <wp:extent cx="5575935" cy="2625725"/>
            <wp:effectExtent l="0" t="0" r="0" b="0"/>
            <wp:docPr id="134" name="image2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4" name="image23.png" descr="Text&#10;&#10;Description automatically generated with medium confidence"/>
                    <pic:cNvPicPr preferRelativeResize="0"/>
                  </pic:nvPicPr>
                  <pic:blipFill>
                    <a:blip r:embed="rId53"/>
                    <a:srcRect/>
                    <a:stretch>
                      <a:fillRect/>
                    </a:stretch>
                  </pic:blipFill>
                  <pic:spPr>
                    <a:xfrm>
                      <a:off x="0" y="0"/>
                      <a:ext cx="5575935" cy="2625725"/>
                    </a:xfrm>
                    <a:prstGeom prst="rect">
                      <a:avLst/>
                    </a:prstGeom>
                    <a:ln/>
                  </pic:spPr>
                </pic:pic>
              </a:graphicData>
            </a:graphic>
          </wp:inline>
        </w:drawing>
      </w:r>
    </w:p>
    <w:p w14:paraId="2B93C4F8" w14:textId="77777777" w:rsidR="002078B2" w:rsidRDefault="002078B2" w:rsidP="002078B2">
      <w:pPr>
        <w:keepNext/>
        <w:pBdr>
          <w:top w:val="nil"/>
          <w:left w:val="nil"/>
          <w:bottom w:val="nil"/>
          <w:right w:val="nil"/>
          <w:between w:val="nil"/>
        </w:pBdr>
        <w:jc w:val="center"/>
        <w:rPr>
          <w:color w:val="000000"/>
        </w:rPr>
      </w:pPr>
      <w:bookmarkStart w:id="166" w:name="_heading=h.2981zbj" w:colFirst="0" w:colLast="0"/>
      <w:bookmarkEnd w:id="166"/>
      <w:r>
        <w:rPr>
          <w:color w:val="000000"/>
        </w:rPr>
        <w:t>Hình 40: Giao diện chi tiết bài đăng</w:t>
      </w:r>
    </w:p>
    <w:p w14:paraId="5EF82C64" w14:textId="77777777" w:rsidR="002078B2" w:rsidRDefault="002078B2" w:rsidP="002078B2">
      <w:pPr>
        <w:numPr>
          <w:ilvl w:val="0"/>
          <w:numId w:val="10"/>
        </w:numPr>
        <w:pBdr>
          <w:top w:val="nil"/>
          <w:left w:val="nil"/>
          <w:bottom w:val="nil"/>
          <w:right w:val="nil"/>
          <w:between w:val="nil"/>
        </w:pBdr>
      </w:pPr>
      <w:r>
        <w:rPr>
          <w:color w:val="000000"/>
        </w:rPr>
        <w:t xml:space="preserve">Với giao diện chi tiết bài đăng, nếu hệ thống kiểm tra bài đăng của người dùng hiện đang đăng nhập sẽ hiển thị chức năng chỉnh sửa và xóa bài đăng </w:t>
      </w:r>
    </w:p>
    <w:p w14:paraId="71CBF169" w14:textId="77777777" w:rsidR="002078B2" w:rsidRDefault="002078B2" w:rsidP="00E2322F">
      <w:pPr>
        <w:pStyle w:val="Heading2"/>
      </w:pPr>
      <w:bookmarkStart w:id="167" w:name="_heading=h.odc9jc" w:colFirst="0" w:colLast="0"/>
      <w:bookmarkEnd w:id="167"/>
      <w:r w:rsidRPr="00E2322F">
        <w:t>Kiểm</w:t>
      </w:r>
      <w:r>
        <w:t xml:space="preserve"> thử</w:t>
      </w:r>
    </w:p>
    <w:p w14:paraId="37F9375D" w14:textId="77777777" w:rsidR="002078B2" w:rsidRDefault="002078B2" w:rsidP="002078B2">
      <w:r>
        <w:t xml:space="preserve">Thực hiện việc kiểm thử với ứng dụng Sonnar Qube - là công cụ phân tích và đánh giá chất lượng code dựa trên các tiêu chí về các lỗi (Bugs), lỗ hổng bảo mật (Security), khả năng bảo </w:t>
      </w:r>
      <w:proofErr w:type="gramStart"/>
      <w:r>
        <w:t>trì( Maintainability</w:t>
      </w:r>
      <w:proofErr w:type="gramEnd"/>
      <w:r>
        <w:t xml:space="preserve">) và trùng lặp(Duplications) trong cú pháp, cấu trúc của code. Ngoài ra Sonnar Qube cũng có thể có thêm thông tin về khả năng bao </w:t>
      </w:r>
      <w:proofErr w:type="gramStart"/>
      <w:r>
        <w:t>phủ(</w:t>
      </w:r>
      <w:proofErr w:type="gramEnd"/>
      <w:r>
        <w:t>Code Coverage) dựa trên các công cụ chạy kiểm thử đơn vị trong từng ngôn ngữ lập trình. Sonnar Qube không đánh giá được các lỗi liên quan đến logic của người lập trình.</w:t>
      </w:r>
    </w:p>
    <w:p w14:paraId="6ECDCC1D" w14:textId="77777777" w:rsidR="002078B2" w:rsidRDefault="002078B2" w:rsidP="002078B2">
      <w:r>
        <w:t>Xếp hạng: A-B-C: Ổn định, chấp nhận để sửng dụng</w:t>
      </w:r>
    </w:p>
    <w:p w14:paraId="681C72DD" w14:textId="77777777" w:rsidR="002078B2" w:rsidRDefault="002078B2" w:rsidP="002078B2">
      <w:r>
        <w:t>Loại E trở xuống: Có nhiều vấn đề, cần xem lại và cải thiện.</w:t>
      </w:r>
    </w:p>
    <w:p w14:paraId="266F6BB8" w14:textId="77777777" w:rsidR="002078B2" w:rsidRDefault="002078B2" w:rsidP="002078B2">
      <w:r>
        <w:t xml:space="preserve">Kết quả cả hai ứng dụng client và server đều pass qua kiểm thử của ứng dụng: </w:t>
      </w:r>
    </w:p>
    <w:p w14:paraId="1B8426BF" w14:textId="77777777" w:rsidR="002078B2" w:rsidRDefault="002078B2" w:rsidP="002078B2">
      <w:pPr>
        <w:keepNext/>
      </w:pPr>
      <w:r>
        <w:rPr>
          <w:noProof/>
        </w:rPr>
        <w:lastRenderedPageBreak/>
        <w:drawing>
          <wp:inline distT="0" distB="0" distL="0" distR="0" wp14:anchorId="30DF5F50" wp14:editId="04585F13">
            <wp:extent cx="5575935" cy="2538095"/>
            <wp:effectExtent l="0" t="0" r="0" b="0"/>
            <wp:docPr id="115" name="image13.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website&#10;&#10;Description automatically generated"/>
                    <pic:cNvPicPr preferRelativeResize="0"/>
                  </pic:nvPicPr>
                  <pic:blipFill>
                    <a:blip r:embed="rId54"/>
                    <a:srcRect/>
                    <a:stretch>
                      <a:fillRect/>
                    </a:stretch>
                  </pic:blipFill>
                  <pic:spPr>
                    <a:xfrm>
                      <a:off x="0" y="0"/>
                      <a:ext cx="5575935" cy="2538095"/>
                    </a:xfrm>
                    <a:prstGeom prst="rect">
                      <a:avLst/>
                    </a:prstGeom>
                    <a:ln/>
                  </pic:spPr>
                </pic:pic>
              </a:graphicData>
            </a:graphic>
          </wp:inline>
        </w:drawing>
      </w:r>
    </w:p>
    <w:p w14:paraId="37CF2A01" w14:textId="77777777" w:rsidR="002078B2" w:rsidRDefault="002078B2" w:rsidP="002078B2">
      <w:pPr>
        <w:keepNext/>
        <w:pBdr>
          <w:top w:val="nil"/>
          <w:left w:val="nil"/>
          <w:bottom w:val="nil"/>
          <w:right w:val="nil"/>
          <w:between w:val="nil"/>
        </w:pBdr>
        <w:jc w:val="center"/>
        <w:rPr>
          <w:color w:val="000000"/>
        </w:rPr>
      </w:pPr>
      <w:bookmarkStart w:id="168" w:name="_heading=h.38czs75" w:colFirst="0" w:colLast="0"/>
      <w:bookmarkEnd w:id="168"/>
      <w:r>
        <w:rPr>
          <w:color w:val="000000"/>
        </w:rPr>
        <w:t>Hình 41: Kết quả kiểm thử code với SonarQube</w:t>
      </w:r>
    </w:p>
    <w:p w14:paraId="218B402E" w14:textId="77777777" w:rsidR="002078B2" w:rsidRDefault="002078B2" w:rsidP="002078B2"/>
    <w:p w14:paraId="7629FA0D" w14:textId="77777777" w:rsidR="002078B2" w:rsidRDefault="002078B2" w:rsidP="00E2322F">
      <w:pPr>
        <w:pStyle w:val="Heading2"/>
      </w:pPr>
      <w:bookmarkStart w:id="169" w:name="_heading=h.1nia2ey" w:colFirst="0" w:colLast="0"/>
      <w:bookmarkEnd w:id="169"/>
      <w:r>
        <w:t xml:space="preserve">Triển </w:t>
      </w:r>
      <w:r w:rsidRPr="00E2322F">
        <w:t>khai</w:t>
      </w:r>
    </w:p>
    <w:p w14:paraId="436AC0A7" w14:textId="77777777" w:rsidR="002078B2" w:rsidRDefault="002078B2" w:rsidP="002078B2">
      <w:r>
        <w:t xml:space="preserve">Hệ thống được triển khai trên môi trường máy local với cấu hình cụ thể: </w:t>
      </w:r>
    </w:p>
    <w:p w14:paraId="716DB14A" w14:textId="77777777" w:rsidR="002078B2" w:rsidRDefault="002078B2" w:rsidP="002078B2">
      <w:pPr>
        <w:keepNext/>
        <w:pBdr>
          <w:top w:val="nil"/>
          <w:left w:val="nil"/>
          <w:bottom w:val="nil"/>
          <w:right w:val="nil"/>
          <w:between w:val="nil"/>
        </w:pBdr>
        <w:jc w:val="center"/>
        <w:rPr>
          <w:color w:val="000000"/>
        </w:rPr>
      </w:pPr>
      <w:bookmarkStart w:id="170" w:name="_heading=h.47hxl2r" w:colFirst="0" w:colLast="0"/>
      <w:bookmarkEnd w:id="170"/>
      <w:r>
        <w:rPr>
          <w:color w:val="000000"/>
        </w:rPr>
        <w:t>Bảng 21: Môi trường triển khai cụ thể</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78A8DB4C" w14:textId="77777777" w:rsidTr="00C36136">
        <w:tc>
          <w:tcPr>
            <w:tcW w:w="4385" w:type="dxa"/>
          </w:tcPr>
          <w:p w14:paraId="18374FEF" w14:textId="77777777" w:rsidR="002078B2" w:rsidRDefault="002078B2" w:rsidP="00C36136">
            <w:r>
              <w:t>Tiêu chí</w:t>
            </w:r>
          </w:p>
        </w:tc>
        <w:tc>
          <w:tcPr>
            <w:tcW w:w="4386" w:type="dxa"/>
          </w:tcPr>
          <w:p w14:paraId="1D02349B" w14:textId="77777777" w:rsidR="002078B2" w:rsidRDefault="002078B2" w:rsidP="00C36136">
            <w:r>
              <w:t>Chi tiết</w:t>
            </w:r>
          </w:p>
        </w:tc>
      </w:tr>
      <w:tr w:rsidR="002078B2" w14:paraId="0CE80627" w14:textId="77777777" w:rsidTr="00C36136">
        <w:tc>
          <w:tcPr>
            <w:tcW w:w="4385" w:type="dxa"/>
          </w:tcPr>
          <w:p w14:paraId="00F1ED45" w14:textId="77777777" w:rsidR="002078B2" w:rsidRDefault="002078B2" w:rsidP="00C36136">
            <w:r>
              <w:t xml:space="preserve">Hệ điều hành </w:t>
            </w:r>
          </w:p>
        </w:tc>
        <w:tc>
          <w:tcPr>
            <w:tcW w:w="4386" w:type="dxa"/>
          </w:tcPr>
          <w:p w14:paraId="5C2830E1" w14:textId="77777777" w:rsidR="002078B2" w:rsidRDefault="002078B2" w:rsidP="00C36136">
            <w:r>
              <w:t>Window</w:t>
            </w:r>
          </w:p>
        </w:tc>
      </w:tr>
      <w:tr w:rsidR="002078B2" w14:paraId="46314922" w14:textId="77777777" w:rsidTr="00C36136">
        <w:tc>
          <w:tcPr>
            <w:tcW w:w="4385" w:type="dxa"/>
          </w:tcPr>
          <w:p w14:paraId="3C40C003" w14:textId="77777777" w:rsidR="002078B2" w:rsidRDefault="002078B2" w:rsidP="00C36136">
            <w:r>
              <w:t>Ram</w:t>
            </w:r>
          </w:p>
        </w:tc>
        <w:tc>
          <w:tcPr>
            <w:tcW w:w="4386" w:type="dxa"/>
          </w:tcPr>
          <w:p w14:paraId="1B1315A0" w14:textId="77777777" w:rsidR="002078B2" w:rsidRDefault="002078B2" w:rsidP="00C36136">
            <w:r>
              <w:t>8GB</w:t>
            </w:r>
          </w:p>
        </w:tc>
      </w:tr>
      <w:tr w:rsidR="002078B2" w14:paraId="4AB735CE" w14:textId="77777777" w:rsidTr="00C36136">
        <w:tc>
          <w:tcPr>
            <w:tcW w:w="4385" w:type="dxa"/>
          </w:tcPr>
          <w:p w14:paraId="6BCF650E" w14:textId="77777777" w:rsidR="002078B2" w:rsidRDefault="002078B2" w:rsidP="00C36136">
            <w:r>
              <w:t>CPU</w:t>
            </w:r>
          </w:p>
        </w:tc>
        <w:tc>
          <w:tcPr>
            <w:tcW w:w="4386" w:type="dxa"/>
          </w:tcPr>
          <w:p w14:paraId="0E64C3C6" w14:textId="77777777" w:rsidR="002078B2" w:rsidRDefault="002078B2" w:rsidP="00C36136">
            <w:r>
              <w:t>Intel Core i5-8300H 2.30 GHz</w:t>
            </w:r>
          </w:p>
        </w:tc>
      </w:tr>
      <w:tr w:rsidR="002078B2" w14:paraId="0B980A16" w14:textId="77777777" w:rsidTr="00C36136">
        <w:tc>
          <w:tcPr>
            <w:tcW w:w="4385" w:type="dxa"/>
          </w:tcPr>
          <w:p w14:paraId="7198067C" w14:textId="77777777" w:rsidR="002078B2" w:rsidRDefault="002078B2" w:rsidP="00C36136">
            <w:r>
              <w:t xml:space="preserve">Màn hình </w:t>
            </w:r>
          </w:p>
        </w:tc>
        <w:tc>
          <w:tcPr>
            <w:tcW w:w="4386" w:type="dxa"/>
          </w:tcPr>
          <w:p w14:paraId="703DBD67" w14:textId="77777777" w:rsidR="002078B2" w:rsidRDefault="002078B2" w:rsidP="00C36136">
            <w:r>
              <w:t>15.6 inch</w:t>
            </w:r>
          </w:p>
        </w:tc>
      </w:tr>
    </w:tbl>
    <w:p w14:paraId="62C7B699" w14:textId="77777777" w:rsidR="002078B2" w:rsidRDefault="002078B2" w:rsidP="002078B2">
      <w:r>
        <w:t>Như đã đề cập, client và server và hai phần được chạy riêng biệt, hệ thống bao gồm cả giao diện và server chạy ổn định trên máy tính đã được triển khai.</w:t>
      </w:r>
    </w:p>
    <w:p w14:paraId="22B4E5CC" w14:textId="77777777" w:rsidR="002078B2" w:rsidRDefault="002078B2" w:rsidP="00E2322F">
      <w:pPr>
        <w:pStyle w:val="Heading1"/>
        <w:framePr w:wrap="notBeside"/>
      </w:pPr>
      <w:bookmarkStart w:id="171" w:name="_heading=h.2mn7vak" w:colFirst="0" w:colLast="0"/>
      <w:bookmarkEnd w:id="171"/>
      <w:r>
        <w:lastRenderedPageBreak/>
        <w:t>Các giải pháp và đóng góp nổi bật</w:t>
      </w:r>
    </w:p>
    <w:p w14:paraId="10E09143" w14:textId="424FA7CA" w:rsidR="002078B2" w:rsidRDefault="001943DC" w:rsidP="00E2322F">
      <w:pPr>
        <w:pStyle w:val="Heading2"/>
      </w:pPr>
      <w:bookmarkStart w:id="172" w:name="_heading=h.11si5id" w:colFirst="0" w:colLast="0"/>
      <w:bookmarkEnd w:id="172"/>
      <w:commentRangeStart w:id="173"/>
      <w:r>
        <w:t>Hiển thị các tiện ích ở khu vực lân cận nhà trọ</w:t>
      </w:r>
      <w:r w:rsidR="002078B2">
        <w:t xml:space="preserve"> </w:t>
      </w:r>
      <w:commentRangeEnd w:id="173"/>
      <w:r>
        <w:rPr>
          <w:rStyle w:val="CommentReference"/>
          <w:rFonts w:cs="Times New Roman"/>
          <w:b w:val="0"/>
          <w:bCs w:val="0"/>
          <w:iCs w:val="0"/>
        </w:rPr>
        <w:commentReference w:id="173"/>
      </w:r>
    </w:p>
    <w:p w14:paraId="12317C21" w14:textId="7EB5ECF6" w:rsidR="002078B2" w:rsidRDefault="002078B2" w:rsidP="00E2322F">
      <w:pPr>
        <w:pStyle w:val="Heading3"/>
      </w:pPr>
      <w:r w:rsidRPr="00735C3F">
        <w:t xml:space="preserve"> Đặt vấn đề</w:t>
      </w:r>
    </w:p>
    <w:p w14:paraId="24509813" w14:textId="573A695F" w:rsidR="002978B1" w:rsidRPr="002978B1" w:rsidRDefault="000A0B47" w:rsidP="002978B1">
      <w:r>
        <w:t>S</w:t>
      </w:r>
      <w:commentRangeStart w:id="174"/>
      <w:r w:rsidR="002978B1">
        <w:t xml:space="preserve">inh viên và người lao động đi thuê nhà trọ </w:t>
      </w:r>
      <w:r w:rsidR="00A9118C">
        <w:t xml:space="preserve">ngoài những thông tin về địa chỉ đảm bảo gần các trường đại học, khu công nghiệp… </w:t>
      </w:r>
      <w:r>
        <w:t xml:space="preserve">nơi làm việc. Thông tin về khu vực lân cận nhà trọ cũng là một yếu tố quan trọng mà người đi thuê nhà quan tâm đến. Nhà trọ </w:t>
      </w:r>
      <w:r w:rsidR="00A9118C">
        <w:t xml:space="preserve">cần phải đảm bảo gần các khu chợ, nhà hàng, quán ăn </w:t>
      </w:r>
      <w:commentRangeEnd w:id="174"/>
      <w:r w:rsidR="001943DC">
        <w:rPr>
          <w:rStyle w:val="CommentReference"/>
        </w:rPr>
        <w:commentReference w:id="174"/>
      </w:r>
      <w:r w:rsidR="00A9118C">
        <w:t xml:space="preserve">… Vì vậy, ngoài cung cấp địa chỉ cho người dùng, ứng dụng cũng cần cung cấp được các </w:t>
      </w:r>
      <w:r w:rsidR="00B148D9">
        <w:t>thông về khu vực lân cận của nhà trọ như các cửa hàng, quán ăn, siêu thị.</w:t>
      </w:r>
      <w:r w:rsidR="00A9118C">
        <w:t xml:space="preserve"> </w:t>
      </w:r>
    </w:p>
    <w:p w14:paraId="0FEB490D" w14:textId="0E47E12D" w:rsidR="00B7269B" w:rsidRPr="00B7269B" w:rsidRDefault="002078B2" w:rsidP="00B7269B">
      <w:pPr>
        <w:pStyle w:val="Heading3"/>
      </w:pPr>
      <w:commentRangeStart w:id="175"/>
      <w:r w:rsidRPr="00735C3F">
        <w:t xml:space="preserve">Giải </w:t>
      </w:r>
      <w:r w:rsidRPr="00E2322F">
        <w:t>pháp</w:t>
      </w:r>
      <w:r w:rsidRPr="00735C3F">
        <w:t xml:space="preserve"> </w:t>
      </w:r>
      <w:commentRangeEnd w:id="175"/>
      <w:r w:rsidR="00B7289B">
        <w:rPr>
          <w:rStyle w:val="CommentReference"/>
          <w:rFonts w:cs="Times New Roman"/>
          <w:b w:val="0"/>
          <w:bCs w:val="0"/>
        </w:rPr>
        <w:commentReference w:id="175"/>
      </w:r>
    </w:p>
    <w:p w14:paraId="1588E52D" w14:textId="1AB4CCC2" w:rsidR="00B7269B" w:rsidRDefault="005B3A5C" w:rsidP="00476021">
      <w:r>
        <w:t>Nhu cầu đặt ra yêu cầu ứng dụng</w:t>
      </w:r>
      <w:r w:rsidR="00B7269B">
        <w:t xml:space="preserve"> cung cấp cho người dùng thông tin về địa chỉ nhà trọ, cũng như thông tin về các địa điểm lân cận</w:t>
      </w:r>
      <w:r>
        <w:t xml:space="preserve"> với nhà trọ. </w:t>
      </w:r>
      <w:r w:rsidR="006A2A57">
        <w:t>Để đảm bảo tính chính xác của những thông tin này đồng thời tránh việc để người dùng phải mất thời gian để tự thêm</w:t>
      </w:r>
      <w:r>
        <w:t>, website phải tự động hiển thị các thông tin về khu vực lân cận</w:t>
      </w:r>
      <w:r w:rsidR="006A2A57">
        <w:t>.</w:t>
      </w:r>
    </w:p>
    <w:p w14:paraId="112D984A" w14:textId="74CAEDEA" w:rsidR="005B3A5C" w:rsidRDefault="00E73FBE" w:rsidP="005B3A5C">
      <w:r w:rsidRPr="00E73FBE">
        <w:t>Google Maps là ứng dụng nổi bật và phổ biến của Google được hầu hết tất cả những người sử dụng internet tin dùng. Bởi nó cho phép người dùng có thể dễ dàng tìm kiếm các địa điểm mong muốn hay tìm đường đi một cách nhanh chóng</w:t>
      </w:r>
      <w:r>
        <w:t xml:space="preserve"> cũng như cung cấp thông tin về mọi địa điểm xung quanh khu vực tìm kiếm</w:t>
      </w:r>
      <w:r w:rsidRPr="00E73FBE">
        <w:t xml:space="preserve">. Tuy nhiên, để có thể sử dụng Maps trên các ứng dụng hoặc website thì phải cần đến sự hỗ trợ của Google </w:t>
      </w:r>
      <w:r w:rsidR="001B4455">
        <w:t xml:space="preserve">Map </w:t>
      </w:r>
      <w:r w:rsidRPr="00E73FBE">
        <w:t>API.</w:t>
      </w:r>
    </w:p>
    <w:p w14:paraId="1306793A" w14:textId="251FE5B3" w:rsidR="001B4455" w:rsidRDefault="001B4455" w:rsidP="001B4455">
      <w:r w:rsidRPr="001B4455">
        <w:t xml:space="preserve">Google Map </w:t>
      </w:r>
      <w:r w:rsidRPr="00E73FBE">
        <w:t>API</w:t>
      </w:r>
      <w:r w:rsidRPr="001B4455">
        <w:t xml:space="preserve"> có thể hiểu đơn giản là một phương thức hỗ trợ. Cho phép một ứng dụng có khả năng sử dụng dịch vụ hay hiển thị nội dung của một website khác mà Google Maps cung cấp như di chuyển, đánh dấu hay zoom trên bản đồ. </w:t>
      </w:r>
      <w:r>
        <w:t xml:space="preserve">Những ứng dụng nổi bật của Google Map API: </w:t>
      </w:r>
    </w:p>
    <w:p w14:paraId="7A6572B8" w14:textId="7365E7B1" w:rsidR="001B4455" w:rsidRDefault="001B4455" w:rsidP="001B4455">
      <w:pPr>
        <w:pStyle w:val="ListParagraph"/>
        <w:numPr>
          <w:ilvl w:val="0"/>
          <w:numId w:val="10"/>
        </w:numPr>
      </w:pPr>
      <w:r>
        <w:t>Bạn có thể dễ dàng đánh dấu được các vị trí, địa điểm với những thông tin có liên quan đến địa điểm đó trên bản đồ khi sử dụng Google Map API. Thông qua các dịch vụ có sẵn tại Google Map API cùng với các tính năng chỉ đường vượt trội, bạn có thể tìm kiếm địa chỉ, vị trí cần xác định bằng những cách tìm mà Google Map API cung cấp.</w:t>
      </w:r>
    </w:p>
    <w:p w14:paraId="4498BA4D" w14:textId="4D96170D" w:rsidR="001B4455" w:rsidRDefault="001B4455" w:rsidP="001B4455">
      <w:pPr>
        <w:pStyle w:val="ListParagraph"/>
        <w:numPr>
          <w:ilvl w:val="0"/>
          <w:numId w:val="10"/>
        </w:numPr>
      </w:pPr>
      <w:r>
        <w:lastRenderedPageBreak/>
        <w:t>Các vùng, các khu đặc biệt như khu ô nhiễm, khu sản xuất, khu đô thị đều dễ dàng nhận diện bằng cách khoanh vùng rõ ràng. Khi sử dụng Google Map API, bạn có thể theo dõi lượng phương tiện giao thông xuất hiện tại khu vực đã được chỉ định.</w:t>
      </w:r>
    </w:p>
    <w:p w14:paraId="470B0E2C" w14:textId="4956EF81" w:rsidR="004C08E9" w:rsidRDefault="00B5387A" w:rsidP="001B4455">
      <w:r>
        <w:t>Google Map API cung cấp rất nhiều phương thức, cách thức tiện ích để đảm bảo các nhu cầu đặt ra của ứng dụng trong đồ án này.</w:t>
      </w:r>
      <w:r w:rsidR="0057035A">
        <w:t xml:space="preserve"> Trước hết, đ</w:t>
      </w:r>
      <w:r>
        <w:t xml:space="preserve">ể vị trí người dùng lựa có thông tin đảm bảo ánh xạ được đến vị trí trên Google Map, </w:t>
      </w:r>
      <w:r w:rsidR="0057035A">
        <w:t>khi thêm thông tin về địa chỉ nhà trọ</w:t>
      </w:r>
      <w:r>
        <w:t xml:space="preserve">, người dùng có thể nhập địa chỉ cụ thể, hệ thống sẽ gợi ý các địa điểm chi tiết để lựa chọn, đồng thời hiển thị vị trí đó trên bản đồ cho người dùng. </w:t>
      </w:r>
      <w:r w:rsidR="0057035A">
        <w:t xml:space="preserve">Google </w:t>
      </w:r>
      <w:r w:rsidR="0057035A" w:rsidRPr="0057035A">
        <w:t>Places Search Box</w:t>
      </w:r>
      <w:r w:rsidR="0057035A">
        <w:t xml:space="preserve"> nằm trong gói Places API của Google cung cấp sẵn thanh tìm kiếm địa chỉ, khi thực hiện nhập vị trí, hệ thống tự động gọi đến API Place Search với các thông tin đã nhập để đưa ra gợi ý cho các địa chỉ liên quan đến nội dung đã nhập.</w:t>
      </w:r>
      <w:r w:rsidR="004C08E9" w:rsidRPr="004C08E9">
        <w:t xml:space="preserve"> </w:t>
      </w:r>
      <w:r w:rsidR="00165171">
        <w:t xml:space="preserve">Khi người dùng lựa chọn một địa chỉ trong phần gợi ý, API trả về một đối tượng vị trí được định nghĩa bởi google API cung cấp các thông tin chi tiết về vị trí đã được chọn.  </w:t>
      </w:r>
      <w:r w:rsidR="00E17CA6">
        <w:t>Hình 1 là một số thông tin được trả về khi chọn vị trí “Ngõ 15 Duy Tân”.</w:t>
      </w:r>
    </w:p>
    <w:p w14:paraId="527708E9" w14:textId="6B4166A1" w:rsidR="0057035A" w:rsidRDefault="004C08E9" w:rsidP="001B4455">
      <w:r w:rsidRPr="00DD4264">
        <w:rPr>
          <w:noProof/>
        </w:rPr>
        <w:drawing>
          <wp:inline distT="0" distB="0" distL="0" distR="0" wp14:anchorId="2F821A67" wp14:editId="1AA902A2">
            <wp:extent cx="5575935" cy="1973580"/>
            <wp:effectExtent l="0" t="0" r="5715" b="762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55"/>
                    <a:stretch>
                      <a:fillRect/>
                    </a:stretch>
                  </pic:blipFill>
                  <pic:spPr>
                    <a:xfrm>
                      <a:off x="0" y="0"/>
                      <a:ext cx="5575935" cy="1973580"/>
                    </a:xfrm>
                    <a:prstGeom prst="rect">
                      <a:avLst/>
                    </a:prstGeom>
                  </pic:spPr>
                </pic:pic>
              </a:graphicData>
            </a:graphic>
          </wp:inline>
        </w:drawing>
      </w:r>
    </w:p>
    <w:p w14:paraId="730CD2C0" w14:textId="12E5D8E8" w:rsidR="00DD4264" w:rsidRDefault="00DD4264" w:rsidP="00476021">
      <w:pPr>
        <w:keepNext/>
      </w:pPr>
    </w:p>
    <w:p w14:paraId="2892E88C" w14:textId="58FEDA8A" w:rsidR="00B5387A" w:rsidRDefault="00DD4264" w:rsidP="00476021">
      <w:pPr>
        <w:pStyle w:val="Caption"/>
      </w:pPr>
      <w:commentRangeStart w:id="176"/>
      <w:r>
        <w:t xml:space="preserve">Hình </w:t>
      </w:r>
      <w:fldSimple w:instr=" SEQ Hình \* ARABIC ">
        <w:r w:rsidR="005B6B5C">
          <w:rPr>
            <w:noProof/>
          </w:rPr>
          <w:t>1</w:t>
        </w:r>
      </w:fldSimple>
      <w:r>
        <w:t>: Thông tin vị trí trả về bởi API của Google Map</w:t>
      </w:r>
      <w:commentRangeEnd w:id="176"/>
      <w:r w:rsidR="0038089B">
        <w:rPr>
          <w:rStyle w:val="CommentReference"/>
          <w:bCs w:val="0"/>
        </w:rPr>
        <w:commentReference w:id="176"/>
      </w:r>
    </w:p>
    <w:p w14:paraId="1A8D007E" w14:textId="77777777" w:rsidR="006833A0" w:rsidRDefault="00B5387A" w:rsidP="00476021">
      <w:pPr>
        <w:keepNext/>
      </w:pPr>
      <w:r w:rsidRPr="00B5387A">
        <w:rPr>
          <w:noProof/>
        </w:rPr>
        <w:lastRenderedPageBreak/>
        <w:drawing>
          <wp:inline distT="0" distB="0" distL="0" distR="0" wp14:anchorId="0489E4DE" wp14:editId="117CDA38">
            <wp:extent cx="5575935" cy="2673350"/>
            <wp:effectExtent l="0" t="0" r="5715" b="0"/>
            <wp:docPr id="4" name="Picture 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with medium confidence"/>
                    <pic:cNvPicPr/>
                  </pic:nvPicPr>
                  <pic:blipFill>
                    <a:blip r:embed="rId56"/>
                    <a:stretch>
                      <a:fillRect/>
                    </a:stretch>
                  </pic:blipFill>
                  <pic:spPr>
                    <a:xfrm>
                      <a:off x="0" y="0"/>
                      <a:ext cx="5575935" cy="2673350"/>
                    </a:xfrm>
                    <a:prstGeom prst="rect">
                      <a:avLst/>
                    </a:prstGeom>
                  </pic:spPr>
                </pic:pic>
              </a:graphicData>
            </a:graphic>
          </wp:inline>
        </w:drawing>
      </w:r>
    </w:p>
    <w:p w14:paraId="75C643E2" w14:textId="231D2A8E" w:rsidR="00B5387A" w:rsidRDefault="006833A0" w:rsidP="00476021">
      <w:pPr>
        <w:pStyle w:val="Caption"/>
      </w:pPr>
      <w:r>
        <w:t xml:space="preserve">Hình </w:t>
      </w:r>
      <w:fldSimple w:instr=" SEQ Hình \* ARABIC ">
        <w:r w:rsidR="005B6B5C">
          <w:rPr>
            <w:noProof/>
          </w:rPr>
          <w:t>2</w:t>
        </w:r>
      </w:fldSimple>
      <w:r>
        <w:t>: Giao diện ô tìm kiếm của Goole Map API</w:t>
      </w:r>
    </w:p>
    <w:p w14:paraId="120CC5D5" w14:textId="4E883314" w:rsidR="001E70A2" w:rsidRDefault="00CE3CF5" w:rsidP="001B4455">
      <w:r>
        <w:t>Trong các thông tin trả về từ API của Google, 3 thông tin quan trọng cần thực hiện lưu trữ bao gồm: lat – Latitude (Vĩ độ), lng – Longitude (Kinh độ) và place_id là id của vị trí đã chọn. Với 3 thông tin này, khi hiển thị vị trí chi tiết cho người dùng, tiếp tục sử dụng API PlacesService với tham số truyền vào là id hoặc lat và lng sẽ lấy được thông tin chi tiết về vị trí nhà trọ cùng các thông tin chi tiết về vị trí.</w:t>
      </w:r>
    </w:p>
    <w:p w14:paraId="5D83B0A6" w14:textId="13D5CA0C" w:rsidR="00CE3CF5" w:rsidRDefault="00CE3CF5" w:rsidP="001B4455">
      <w:r>
        <w:t>Ở đây, khi hiển thị thông tin nhà trọ, thực hiện thêm việc truy vấn lấy thông tin về lân cận của nhà trọ bằng việc sử dụng API Nearby Search</w:t>
      </w:r>
      <w:r w:rsidR="00DB37AB">
        <w:rPr>
          <w:rStyle w:val="FootnoteReference"/>
        </w:rPr>
        <w:footnoteReference w:id="7"/>
      </w:r>
      <w:r w:rsidR="00DB37AB">
        <w:t>. Danh sách các tham số được mô tả cụ thể trong tài liệu mô tả API của google. Cụ thể, với mong muốn lấy về thông tin nhà hàng, chợ, siêu thị, các cửa hàng, tham số type truyền vào để lấy dữ liệu sẽ có dạng</w:t>
      </w:r>
      <w:r w:rsidR="005C040C">
        <w:t>: type=</w:t>
      </w:r>
      <w:r w:rsidR="005C040C" w:rsidRPr="005C040C">
        <w:t xml:space="preserve"> supermarket</w:t>
      </w:r>
      <w:r w:rsidR="005C040C">
        <w:t>|store|</w:t>
      </w:r>
      <w:r w:rsidR="005C040C" w:rsidRPr="005C040C">
        <w:t xml:space="preserve"> restaurant</w:t>
      </w:r>
      <w:r w:rsidR="005C040C">
        <w:t xml:space="preserve">. Từ đó sẽ nhận được kết quả trả về là thông tin chi tiết về các vị trí thỏa có loại như tham số đã truyền vào. </w:t>
      </w:r>
      <w:r w:rsidR="00DA2961">
        <w:t>Hệ thống sẽ thêm các vị trí này trên bản đồ tiện cho người dùng theo dõi.</w:t>
      </w:r>
    </w:p>
    <w:p w14:paraId="0BB4F9AA" w14:textId="6EA63669" w:rsidR="00473053" w:rsidRDefault="000757C5" w:rsidP="001B4455">
      <w:r>
        <w:t xml:space="preserve">Trong ĐATN, ứng dụng hỗ trợ thêm người dùng về việc tìm đường đến địa chỉ nhà trọ. Sử dụng đối tượng navigator hỗ trợ bởi HTML5 có thể lấy được vị trí hiện tại của người dùng. Từ vị trí hiện tại và vị trí của nhà trọ sử dụng </w:t>
      </w:r>
      <w:r w:rsidR="00A023EE">
        <w:t xml:space="preserve">Direction Service </w:t>
      </w:r>
      <w:r w:rsidR="00A023EE">
        <w:rPr>
          <w:rStyle w:val="FootnoteReference"/>
        </w:rPr>
        <w:footnoteReference w:id="8"/>
      </w:r>
      <w:r w:rsidR="00992F29">
        <w:t xml:space="preserve"> lấy được thông tin tuyến đường tối ưu và thực hiện hiển thị thông tin này ngay trên bản đồ cho người dùng</w:t>
      </w:r>
      <w:r w:rsidR="0097713F">
        <w:t>. Hình 3 là giao diện chi tiết khi áp dụng vào ứng dụng của ĐATN.</w:t>
      </w:r>
    </w:p>
    <w:p w14:paraId="3EB22BF6" w14:textId="77777777" w:rsidR="005B6B5C" w:rsidRDefault="005B6B5C" w:rsidP="00476021">
      <w:pPr>
        <w:keepNext/>
      </w:pPr>
      <w:r w:rsidRPr="005B6B5C">
        <w:rPr>
          <w:noProof/>
        </w:rPr>
        <w:lastRenderedPageBreak/>
        <w:drawing>
          <wp:inline distT="0" distB="0" distL="0" distR="0" wp14:anchorId="3F8F0822" wp14:editId="79C199C3">
            <wp:extent cx="5575935" cy="1746250"/>
            <wp:effectExtent l="0" t="0" r="5715"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7"/>
                    <a:stretch>
                      <a:fillRect/>
                    </a:stretch>
                  </pic:blipFill>
                  <pic:spPr>
                    <a:xfrm>
                      <a:off x="0" y="0"/>
                      <a:ext cx="5575935" cy="1746250"/>
                    </a:xfrm>
                    <a:prstGeom prst="rect">
                      <a:avLst/>
                    </a:prstGeom>
                  </pic:spPr>
                </pic:pic>
              </a:graphicData>
            </a:graphic>
          </wp:inline>
        </w:drawing>
      </w:r>
    </w:p>
    <w:p w14:paraId="79824A75" w14:textId="4161CC9F" w:rsidR="0097713F" w:rsidRDefault="005B6B5C" w:rsidP="00476021">
      <w:pPr>
        <w:pStyle w:val="Caption"/>
      </w:pPr>
      <w:r>
        <w:t xml:space="preserve">Hình </w:t>
      </w:r>
      <w:fldSimple w:instr=" SEQ Hình \* ARABIC ">
        <w:r>
          <w:rPr>
            <w:noProof/>
          </w:rPr>
          <w:t>3</w:t>
        </w:r>
      </w:fldSimple>
      <w:r>
        <w:t>: Giao diện dẫn đường cho người dùng đến địa chỉ nhà trọ</w:t>
      </w:r>
    </w:p>
    <w:p w14:paraId="62F644B6" w14:textId="4C908933" w:rsidR="002078B2" w:rsidRPr="00735C3F" w:rsidRDefault="002078B2" w:rsidP="00E2322F">
      <w:pPr>
        <w:pStyle w:val="Heading3"/>
      </w:pPr>
      <w:r w:rsidRPr="00735C3F">
        <w:t xml:space="preserve">Kết quả đạt được </w:t>
      </w:r>
    </w:p>
    <w:p w14:paraId="1CB6F886" w14:textId="001AFC31" w:rsidR="002078B2" w:rsidRDefault="00181FD9" w:rsidP="002078B2">
      <w:r>
        <w:t xml:space="preserve">Với việc ứng dụng Google Map API vào ứng dụng, </w:t>
      </w:r>
      <w:r w:rsidR="005B6B5C">
        <w:t>nhu cầu hiển thị vị trí nhà trọ đồng thời hiển thị chi tiết thông tin lân cận khu trọ được triển khai tốt trên ứng dụng.</w:t>
      </w:r>
    </w:p>
    <w:p w14:paraId="486039F1" w14:textId="747BD62E" w:rsidR="006534FB" w:rsidRPr="00EE6E31" w:rsidRDefault="00BA5A4D" w:rsidP="002078B2">
      <w:r w:rsidRPr="00BA5A4D">
        <w:rPr>
          <w:noProof/>
        </w:rPr>
        <w:drawing>
          <wp:inline distT="0" distB="0" distL="0" distR="0" wp14:anchorId="4DD4A72F" wp14:editId="748F2982">
            <wp:extent cx="5575935" cy="1960245"/>
            <wp:effectExtent l="0" t="0" r="571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8"/>
                    <a:stretch>
                      <a:fillRect/>
                    </a:stretch>
                  </pic:blipFill>
                  <pic:spPr>
                    <a:xfrm>
                      <a:off x="0" y="0"/>
                      <a:ext cx="5575935" cy="1960245"/>
                    </a:xfrm>
                    <a:prstGeom prst="rect">
                      <a:avLst/>
                    </a:prstGeom>
                  </pic:spPr>
                </pic:pic>
              </a:graphicData>
            </a:graphic>
          </wp:inline>
        </w:drawing>
      </w:r>
    </w:p>
    <w:p w14:paraId="3268F091" w14:textId="77777777" w:rsidR="002078B2" w:rsidRPr="002235EC" w:rsidRDefault="002078B2" w:rsidP="00E2322F">
      <w:pPr>
        <w:pStyle w:val="Heading2"/>
      </w:pPr>
      <w:r>
        <w:t xml:space="preserve">Giải pháp cho </w:t>
      </w:r>
      <w:r w:rsidRPr="00E2322F">
        <w:t>việc</w:t>
      </w:r>
      <w:r>
        <w:t xml:space="preserve"> liên hệ giữa các người dùng </w:t>
      </w:r>
    </w:p>
    <w:p w14:paraId="7EE1B3E1" w14:textId="77777777" w:rsidR="002078B2" w:rsidRDefault="002078B2" w:rsidP="00E2322F">
      <w:pPr>
        <w:pStyle w:val="Heading3"/>
      </w:pPr>
      <w:bookmarkStart w:id="180" w:name="_heading=h.3ls5o66" w:colFirst="0" w:colLast="0"/>
      <w:bookmarkEnd w:id="180"/>
      <w:r>
        <w:t xml:space="preserve">Đặt </w:t>
      </w:r>
      <w:r w:rsidRPr="00E2322F">
        <w:t>vấn</w:t>
      </w:r>
      <w:r>
        <w:t xml:space="preserve"> đề </w:t>
      </w:r>
    </w:p>
    <w:p w14:paraId="33BEAA56" w14:textId="12AD84E6" w:rsidR="002078B2" w:rsidRDefault="008919FB" w:rsidP="002078B2">
      <w:r>
        <w:t>Ứng dụng cho thuê nhà phải cần phải kết nối được người cho thuê và người đi thuê nhà một cách hiệu quả nhất</w:t>
      </w:r>
      <w:r w:rsidR="002078B2">
        <w:t xml:space="preserve">. </w:t>
      </w:r>
      <w:r w:rsidR="00A93502">
        <w:t xml:space="preserve">Người thuê đôi khi muốn trao đổi chi tiết thêm về các thông tin nhà trọ với người cho thuê. </w:t>
      </w:r>
      <w:r w:rsidR="002078B2">
        <w:t>Với các cách làm truyền thống như xem thông tin từ tờ rơi, xem thông tin trên các bài đăng facebook, giữa hai bên phải liên hệ qua gọi điện hoặc một mạng xã hội trung gian</w:t>
      </w:r>
      <w:r w:rsidR="00A93502">
        <w:t xml:space="preserve"> như Zalo hoặc liên hệ qua số điện thoại trong bài đăng</w:t>
      </w:r>
      <w:r w:rsidR="002078B2">
        <w:t xml:space="preserve">. </w:t>
      </w:r>
      <w:r w:rsidR="00A93502">
        <w:t>Cách làm này tương đối bất tiện, như khi liên hệ qua Zalo cần phải kết bạn để gửi tin nhắn, cần thời gian chờ đợi được đồng ý kết bạn mới có thể gửi tin nhắn, đôi khi tin nhắn được gửi từ người lạ làm cho người cho thuê không nhận được tin nhắn của người quan tâm đến nhà trọ của mình.</w:t>
      </w:r>
    </w:p>
    <w:p w14:paraId="349978CA" w14:textId="15979E5A" w:rsidR="002078B2" w:rsidRDefault="00DE22E9" w:rsidP="002078B2">
      <w:r>
        <w:t xml:space="preserve">Như vậy, việc kết nối trực tiếp qua kênh chat trên ứng dụng sẽ đem lại hiệu quả cao hơn. </w:t>
      </w:r>
      <w:r w:rsidR="002078B2">
        <w:t xml:space="preserve">Với tính năng chat, hệ thống phải đảm bảo yêu cầu thời gian thực (real-time). Mỗi khi người </w:t>
      </w:r>
      <w:r w:rsidR="002078B2">
        <w:lastRenderedPageBreak/>
        <w:t xml:space="preserve">dùng gửi tin nhắn cho chủ nhà, chủ nhà cũng phải ngay lập tức nhận được tin nhắn từ người dùng đã gửi. </w:t>
      </w:r>
    </w:p>
    <w:p w14:paraId="7EBBA529" w14:textId="77777777" w:rsidR="002078B2" w:rsidRDefault="002078B2" w:rsidP="00E2322F">
      <w:pPr>
        <w:pStyle w:val="Heading3"/>
      </w:pPr>
      <w:bookmarkStart w:id="181" w:name="_heading=h.20xfydz" w:colFirst="0" w:colLast="0"/>
      <w:bookmarkEnd w:id="181"/>
      <w:r>
        <w:t xml:space="preserve">Giải </w:t>
      </w:r>
      <w:r w:rsidRPr="00E2322F">
        <w:t>pháp</w:t>
      </w:r>
    </w:p>
    <w:p w14:paraId="7FBC168B" w14:textId="77777777" w:rsidR="002078B2" w:rsidRDefault="002078B2" w:rsidP="002078B2">
      <w:r>
        <w:t>Từ yêu cầu đó, ứng dụng đã sử dụng công nghệ Websocket. Cụ thể, Websocket là 1 loại công nghệ hỗ trợ giao tiếp 2 chiều giữa Client và server. Công nghệ này sử dụng giao thức TCP (Transmission Control Protocol) để kết nối thông tin với nhau trong môi trường Internet. Websocket cung cấp giao thức 2 chiều rất mạnh mẽ nên có độ trễ rất thấp. Thông tin trả về từ websocket là vô cùng nhanh chóng nên nó được sử dụng trong nhiều trường hợp cần thời gian thực như là chat, hiển thị biểu đồ hay thông tin chứng khoán… Với trường hợp cụ thể của ứng dụng Wherehouse là đảm bảo yêu cầu thời gian thực của tính năng chat, không thể dùng HTTP để kết nối vì nếu gửi lệnh AJAX liên tiếp tới server để lấy dữ liệu mới và cập nhật chúng lên màn hình sẽ tốn nhiều tài nguyên, traffic và thời gian trả lại không chính xác.</w:t>
      </w:r>
    </w:p>
    <w:p w14:paraId="6DB9CE0D" w14:textId="25D03284" w:rsidR="002078B2" w:rsidRDefault="002078B2" w:rsidP="002078B2">
      <w:r>
        <w:t xml:space="preserve">Với việc xây dựng server bằng công nghệ ASP.Net Core, </w:t>
      </w:r>
      <w:r w:rsidR="003900AB">
        <w:t xml:space="preserve">ứng dụng </w:t>
      </w:r>
      <w:r>
        <w:t>sử dụng thư viện SignalR để triển khai tư tưởng trên. SignalR là một thư viện cho phép đơn giản hóa quá trình thêm chức năng web real-time trong phát triển ứng dụng. SignalR cung cấp một API đơn giản cho việc tạo server-to-client remote procedure call (RPC) để gọi những hàm javascript trong trình duyệt (và những nền tảng khác) từ code .Net của server-side. SignalR cũng bao gồm những API cho việc quản lý kết nối (connect và disconnect events) và những kết nối nhóm (Groups).</w:t>
      </w:r>
    </w:p>
    <w:p w14:paraId="0C22B6CC" w14:textId="77777777" w:rsidR="002078B2" w:rsidRDefault="002078B2" w:rsidP="002078B2">
      <w:pPr>
        <w:keepNext/>
      </w:pPr>
      <w:r>
        <w:rPr>
          <w:noProof/>
        </w:rPr>
        <w:lastRenderedPageBreak/>
        <w:drawing>
          <wp:inline distT="0" distB="0" distL="0" distR="0" wp14:anchorId="4D441BAA" wp14:editId="48E638B3">
            <wp:extent cx="5575935" cy="5220335"/>
            <wp:effectExtent l="0" t="0" r="0" b="0"/>
            <wp:docPr id="116" name="image10.png" descr="Invoking methods with SignalR"/>
            <wp:cNvGraphicFramePr/>
            <a:graphic xmlns:a="http://schemas.openxmlformats.org/drawingml/2006/main">
              <a:graphicData uri="http://schemas.openxmlformats.org/drawingml/2006/picture">
                <pic:pic xmlns:pic="http://schemas.openxmlformats.org/drawingml/2006/picture">
                  <pic:nvPicPr>
                    <pic:cNvPr id="0" name="image10.png" descr="Invoking methods with SignalR"/>
                    <pic:cNvPicPr preferRelativeResize="0"/>
                  </pic:nvPicPr>
                  <pic:blipFill>
                    <a:blip r:embed="rId59"/>
                    <a:srcRect/>
                    <a:stretch>
                      <a:fillRect/>
                    </a:stretch>
                  </pic:blipFill>
                  <pic:spPr>
                    <a:xfrm>
                      <a:off x="0" y="0"/>
                      <a:ext cx="5575935" cy="5220335"/>
                    </a:xfrm>
                    <a:prstGeom prst="rect">
                      <a:avLst/>
                    </a:prstGeom>
                    <a:ln/>
                  </pic:spPr>
                </pic:pic>
              </a:graphicData>
            </a:graphic>
          </wp:inline>
        </w:drawing>
      </w:r>
    </w:p>
    <w:p w14:paraId="2ACB5D25" w14:textId="77777777" w:rsidR="002078B2" w:rsidRDefault="002078B2" w:rsidP="002078B2">
      <w:pPr>
        <w:keepNext/>
        <w:pBdr>
          <w:top w:val="nil"/>
          <w:left w:val="nil"/>
          <w:bottom w:val="nil"/>
          <w:right w:val="nil"/>
          <w:between w:val="nil"/>
        </w:pBdr>
        <w:jc w:val="center"/>
        <w:rPr>
          <w:color w:val="000000"/>
        </w:rPr>
      </w:pPr>
      <w:bookmarkStart w:id="182" w:name="_heading=h.4kx3h1s" w:colFirst="0" w:colLast="0"/>
      <w:bookmarkEnd w:id="182"/>
      <w:r>
        <w:rPr>
          <w:color w:val="000000"/>
        </w:rPr>
        <w:t>Hình 42: Mô hình làm việc của SinalR</w:t>
      </w:r>
    </w:p>
    <w:p w14:paraId="56C10E49" w14:textId="77777777" w:rsidR="002078B2" w:rsidRDefault="002078B2" w:rsidP="002078B2">
      <w:r>
        <w:t>SignalR xử lý quản lý kết nối một cách tự động, và cho phép truyền đi thông điệp tới tất cả các client đã được kết nối một cách đồng loạt, giống như một chat room. Nó cũng hỗ trợ gửi những thông điệp tới những client được xác định. Kết nối giữa client và server là liên tục, không giống như kết nối HTTP cổ điển kết nối sẽ được lập lại sau mỗi lần giao tiếp.</w:t>
      </w:r>
    </w:p>
    <w:p w14:paraId="474DE90D" w14:textId="77777777" w:rsidR="002078B2" w:rsidRDefault="002078B2" w:rsidP="002078B2">
      <w:r>
        <w:t xml:space="preserve">SignalR API chứa hai mô hình cho việc giao tiếp giữa client và server: Persistent Connection và Hubs. Trong đó </w:t>
      </w:r>
    </w:p>
    <w:p w14:paraId="12F26C18" w14:textId="77777777" w:rsidR="002078B2" w:rsidRDefault="002078B2" w:rsidP="002078B2">
      <w:r>
        <w:t>- Connection đại diện một endpoint đơn giản cho việc gửi single-recipient, grouped, hoặc broadcast messages. Persistent Connection API đưa lập trình viên truy cập trực tiếp tới low-level của các giao thức giao tiếp mà SignalR hỗ trợ.</w:t>
      </w:r>
    </w:p>
    <w:p w14:paraId="79299C6C" w14:textId="77777777" w:rsidR="002078B2" w:rsidRDefault="002078B2" w:rsidP="002078B2">
      <w:r>
        <w:t xml:space="preserve">- Hub là một high-level đã xây dựng dựa trên Connection API mà cho phép client và server gọi những phương thức của nhau một cách trực tiếp. SignalR xử lý việc điều phối cho phép </w:t>
      </w:r>
      <w:r>
        <w:lastRenderedPageBreak/>
        <w:t xml:space="preserve">clients gọi các phương thức trên server một cách dễ dàng như các phương thức cục bộ và ngược lại. </w:t>
      </w:r>
    </w:p>
    <w:p w14:paraId="4C62D4EB" w14:textId="1C14982C" w:rsidR="002078B2" w:rsidRDefault="001E43A8" w:rsidP="002078B2">
      <w:r>
        <w:t>Ứ</w:t>
      </w:r>
      <w:r w:rsidR="002078B2">
        <w:t>ng dụng sử dụng Hub. Với thiết kế cụ thể như</w:t>
      </w:r>
      <w:r w:rsidR="003F446B">
        <w:t xml:space="preserve"> Hình 43</w:t>
      </w:r>
      <w:r w:rsidR="00074451">
        <w:t>.</w:t>
      </w:r>
      <w:r w:rsidR="002078B2">
        <w:t xml:space="preserve"> </w:t>
      </w:r>
    </w:p>
    <w:p w14:paraId="068F149D" w14:textId="77777777" w:rsidR="002078B2" w:rsidRDefault="002078B2" w:rsidP="002078B2">
      <w:pPr>
        <w:keepNext/>
      </w:pPr>
      <w:r>
        <w:rPr>
          <w:noProof/>
        </w:rPr>
        <w:drawing>
          <wp:inline distT="0" distB="0" distL="0" distR="0" wp14:anchorId="431A131A" wp14:editId="5A5BB1BF">
            <wp:extent cx="5464013" cy="3010161"/>
            <wp:effectExtent l="0" t="0" r="0" b="0"/>
            <wp:docPr id="117" name="image1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imeline&#10;&#10;Description automatically generated"/>
                    <pic:cNvPicPr preferRelativeResize="0"/>
                  </pic:nvPicPr>
                  <pic:blipFill>
                    <a:blip r:embed="rId60"/>
                    <a:srcRect/>
                    <a:stretch>
                      <a:fillRect/>
                    </a:stretch>
                  </pic:blipFill>
                  <pic:spPr>
                    <a:xfrm>
                      <a:off x="0" y="0"/>
                      <a:ext cx="5464013" cy="3010161"/>
                    </a:xfrm>
                    <a:prstGeom prst="rect">
                      <a:avLst/>
                    </a:prstGeom>
                    <a:ln/>
                  </pic:spPr>
                </pic:pic>
              </a:graphicData>
            </a:graphic>
          </wp:inline>
        </w:drawing>
      </w:r>
    </w:p>
    <w:p w14:paraId="3A168B53" w14:textId="77777777" w:rsidR="002078B2" w:rsidRDefault="002078B2" w:rsidP="002078B2">
      <w:pPr>
        <w:keepNext/>
        <w:pBdr>
          <w:top w:val="nil"/>
          <w:left w:val="nil"/>
          <w:bottom w:val="nil"/>
          <w:right w:val="nil"/>
          <w:between w:val="nil"/>
        </w:pBdr>
        <w:jc w:val="center"/>
        <w:rPr>
          <w:color w:val="000000"/>
        </w:rPr>
      </w:pPr>
      <w:bookmarkStart w:id="183" w:name="_heading=h.302dr9l" w:colFirst="0" w:colLast="0"/>
      <w:bookmarkEnd w:id="183"/>
      <w:r>
        <w:rPr>
          <w:color w:val="000000"/>
        </w:rPr>
        <w:t>Hình 43: Thiết kế lớp áp dụng Hub</w:t>
      </w:r>
    </w:p>
    <w:p w14:paraId="0DEBC326" w14:textId="3AC67439" w:rsidR="002078B2" w:rsidRDefault="002078B2" w:rsidP="002078B2">
      <w:r>
        <w:t>Trong đó, Hub là class abstract hỗ trợ sẵn của ASP.Net Core, ChattingHub kế thừa từ Hub sẽ là class chứa các đầu endpoint để giao tiếp giữa client và server. Như đã định nghĩa, với mô hình Hub, client có thể gọi trực tiếp các phương thức của server và ngược lại. Do đó, với một trình tự liên hệ với chủ sở hữu nhà trọ, từ client có thể gọi trực tiếp tới các phương thức của lớp ChattingHub để thiết lập các kết nối cần thiết cũng như gửi tin nhắn cho chủ sỡ hữu nhà trọ.</w:t>
      </w:r>
    </w:p>
    <w:p w14:paraId="6A657CB5" w14:textId="06036948" w:rsidR="00D31079" w:rsidRDefault="00D31079" w:rsidP="002078B2">
      <w:r>
        <w:t xml:space="preserve">Điều đặc biệt của SignalR sử dụng Hub, nó linh hoạt sử dụng phương thức truyền tải WebSocket mới (các phương thức tự định nghĩa) và có thể trở lại với phương thức cũ hơn nơi cần thiết. Điều đó có ý nghĩa </w:t>
      </w:r>
      <w:r w:rsidRPr="00D31079">
        <w:t xml:space="preserve">ứng dụng </w:t>
      </w:r>
      <w:r w:rsidR="00A73661">
        <w:t xml:space="preserve">ngoài việc </w:t>
      </w:r>
      <w:r w:rsidRPr="00D31079">
        <w:t xml:space="preserve">sử dụng WebSocket một cách trực tiếp, sử dụng SignalR nghĩa là rất nhiều chức năng mở rộng </w:t>
      </w:r>
      <w:r w:rsidR="008C1488">
        <w:t xml:space="preserve">của WebSocket </w:t>
      </w:r>
      <w:r w:rsidRPr="00D31079">
        <w:t xml:space="preserve">sẽ </w:t>
      </w:r>
      <w:r w:rsidR="00A73661">
        <w:t xml:space="preserve">cần tự </w:t>
      </w:r>
      <w:r w:rsidRPr="00D31079">
        <w:t>triển khai</w:t>
      </w:r>
      <w:r w:rsidR="00A73661">
        <w:t xml:space="preserve"> </w:t>
      </w:r>
      <w:r w:rsidRPr="00D31079">
        <w:t>đã được làm sẵ</w:t>
      </w:r>
      <w:r w:rsidR="00A73661">
        <w:t>n</w:t>
      </w:r>
      <w:r w:rsidR="00792AAD">
        <w:t xml:space="preserve"> h</w:t>
      </w:r>
      <w:r w:rsidRPr="00D31079">
        <w:t xml:space="preserve">ầu hết các phần quan trọng, </w:t>
      </w:r>
      <w:r w:rsidR="00792AAD">
        <w:t>mã nguồn sẽ được triển khai</w:t>
      </w:r>
      <w:r w:rsidRPr="00D31079">
        <w:t xml:space="preserve"> với những ưu điểm của WebSocket mà không phải lo lắng về việc phân chia code cho những client cũ hơn. SignalR cũng sẽ </w:t>
      </w:r>
      <w:r w:rsidR="00792AAD">
        <w:t xml:space="preserve">gúp </w:t>
      </w:r>
      <w:r w:rsidRPr="00D31079">
        <w:t>cập nhật</w:t>
      </w:r>
      <w:r w:rsidR="00792AAD">
        <w:t xml:space="preserve"> những thay đổi của</w:t>
      </w:r>
      <w:r w:rsidRPr="00D31079">
        <w:t xml:space="preserve"> WebSocket, từ đó SignalR sẽ tiếp tục được cập nhật để hỗ trợ những thay đổi trong truyền tải tầng bên dưới, cung cấp cho ứng dụng một giao diện thống nhất xuyên suốt các phiên bản của WebSocket.</w:t>
      </w:r>
    </w:p>
    <w:p w14:paraId="28AA5409" w14:textId="77777777" w:rsidR="002078B2" w:rsidRDefault="002078B2" w:rsidP="00E2322F">
      <w:pPr>
        <w:pStyle w:val="Heading3"/>
      </w:pPr>
      <w:bookmarkStart w:id="184" w:name="_heading=h.1f7o1he" w:colFirst="0" w:colLast="0"/>
      <w:bookmarkEnd w:id="184"/>
      <w:r>
        <w:lastRenderedPageBreak/>
        <w:t xml:space="preserve">Kết </w:t>
      </w:r>
      <w:r w:rsidRPr="00E2322F">
        <w:t>quả</w:t>
      </w:r>
      <w:r>
        <w:t xml:space="preserve"> đạt được </w:t>
      </w:r>
    </w:p>
    <w:p w14:paraId="29669ED5" w14:textId="77777777" w:rsidR="002078B2" w:rsidRDefault="002078B2" w:rsidP="002078B2">
      <w:r>
        <w:t>Với giải pháp đã triển khai, người dùng đã có thể sử dụng tính năng liên hệ với chủ sở hữu qua tin nhắn (chat). Hệ thống đáp ứng được yêu cầu real-time, phản hồi ngay khi có tin nhắn từ người dùng.</w:t>
      </w:r>
    </w:p>
    <w:p w14:paraId="60E828BE" w14:textId="77777777" w:rsidR="002078B2" w:rsidRDefault="002078B2" w:rsidP="00E2322F">
      <w:pPr>
        <w:pStyle w:val="Heading2"/>
      </w:pPr>
      <w:bookmarkStart w:id="185" w:name="_heading=h.3z7bk57" w:colFirst="0" w:colLast="0"/>
      <w:bookmarkEnd w:id="185"/>
      <w:r>
        <w:t xml:space="preserve">Giải pháp cho việc triển khai thiết kế kiến trúc 3-layer </w:t>
      </w:r>
    </w:p>
    <w:p w14:paraId="456FF949" w14:textId="77777777" w:rsidR="002078B2" w:rsidRDefault="002078B2" w:rsidP="00E2322F">
      <w:pPr>
        <w:pStyle w:val="Heading3"/>
      </w:pPr>
      <w:bookmarkStart w:id="186" w:name="_heading=h.2eclud0" w:colFirst="0" w:colLast="0"/>
      <w:bookmarkEnd w:id="186"/>
      <w:r>
        <w:t xml:space="preserve">Đặt vấn </w:t>
      </w:r>
      <w:r w:rsidRPr="00E2322F">
        <w:t>đề</w:t>
      </w:r>
      <w:r>
        <w:t xml:space="preserve"> </w:t>
      </w:r>
    </w:p>
    <w:p w14:paraId="73BB2D73" w14:textId="5D1E8329" w:rsidR="002078B2" w:rsidRDefault="002078B2" w:rsidP="002078B2">
      <w:r>
        <w:t xml:space="preserve">Trong việc phát triển phần mềm, một trong những yêu cầu đặt ra là mã nguồn phải đảm bảo các tiêu chí: dễ hiểu, dễ báo trì, dễ dàng trong việc mở rộng trong tương lai. Như đã trình bày ở phần 4, với việc lựa chọn xây dựng ứng dụng với mô hình client-server và được triển khai bằng kiến trúc 3-layer. </w:t>
      </w:r>
      <w:commentRangeStart w:id="187"/>
      <w:r>
        <w:t xml:space="preserve">Những ưu điểm </w:t>
      </w:r>
      <w:r w:rsidR="00603A67">
        <w:t xml:space="preserve">chính của mô hình này có thể kể ra như: </w:t>
      </w:r>
      <w:r w:rsidR="005C7937">
        <w:t>mã nguồn tường minh,</w:t>
      </w:r>
      <w:r w:rsidR="005541A6">
        <w:t xml:space="preserve"> dễ bảo trì, dễ phát triển, tăng tính tái sử dụng của mã nguồn, dễ bàn giao dự án..</w:t>
      </w:r>
      <w:r>
        <w:t xml:space="preserve">. </w:t>
      </w:r>
      <w:commentRangeEnd w:id="187"/>
      <w:r w:rsidR="00C37D68">
        <w:rPr>
          <w:rStyle w:val="CommentReference"/>
        </w:rPr>
        <w:commentReference w:id="187"/>
      </w:r>
      <w:r>
        <w:t xml:space="preserve">Trong phần này, em sẽ trình bày rõ hơn về việc triển khai kiến trúc 3-layer trong ứng dụng của mình </w:t>
      </w:r>
    </w:p>
    <w:p w14:paraId="6ECB7D00" w14:textId="61EDD945" w:rsidR="002078B2" w:rsidRDefault="002078B2" w:rsidP="00E2322F">
      <w:pPr>
        <w:pStyle w:val="Heading3"/>
      </w:pPr>
      <w:bookmarkStart w:id="188" w:name="_heading=h.thw4kt" w:colFirst="0" w:colLast="0"/>
      <w:bookmarkEnd w:id="188"/>
      <w:commentRangeStart w:id="189"/>
      <w:r>
        <w:t xml:space="preserve">Giải </w:t>
      </w:r>
      <w:r w:rsidRPr="00E2322F">
        <w:t>pháp</w:t>
      </w:r>
      <w:r>
        <w:t xml:space="preserve"> </w:t>
      </w:r>
      <w:commentRangeEnd w:id="189"/>
      <w:r w:rsidR="00C37D68">
        <w:rPr>
          <w:rStyle w:val="CommentReference"/>
          <w:rFonts w:cs="Times New Roman"/>
          <w:b w:val="0"/>
          <w:bCs w:val="0"/>
        </w:rPr>
        <w:commentReference w:id="189"/>
      </w:r>
    </w:p>
    <w:p w14:paraId="7CB5108B" w14:textId="7FFE1F71" w:rsidR="002335A3" w:rsidRDefault="002335A3" w:rsidP="002335A3">
      <w:r>
        <w:t xml:space="preserve">Trong ĐATN, ngoài việc áp dụng mô hình 3-layer thông thường, mã nguồn được triển khai linh hoạt bằng việc sử dụng các design pattern. Sử dụng </w:t>
      </w:r>
      <w:r w:rsidR="008F007E">
        <w:t xml:space="preserve">kĩ thuật khởi tạo Scoped của C# có dạng </w:t>
      </w:r>
      <w:r>
        <w:t>Singleton Pattern khởi tạo các đối tượng sử dụng trong một request duy nhất một lần, có nghĩa rằng các class sẽ được khởi tạo khi bắt đầu nhận request từ client và hủy bỏ khi trả lại kết quả response cho clinet đồng thời hủy kết nối HTTP. Điều này giúp tiết kiệm tài nguyên cho hệ thống, một đối tượng không phải khởi tạo nhiều lần trong một request.</w:t>
      </w:r>
    </w:p>
    <w:p w14:paraId="5309237E" w14:textId="4B73CD5A" w:rsidR="008F007E" w:rsidRDefault="008F007E" w:rsidP="002335A3">
      <w:r>
        <w:t>Sử dụng kĩ thuật Dependence Injection của ASP.Net Core</w:t>
      </w:r>
      <w:r w:rsidR="008A026F">
        <w:t>, hủy sự phủ thuộc của các class ở mức cao vào class ở mức thấp đảm bảo tính SOLID của mã nguồn. Đồng thời, khi áp dụng kĩ thuật này, class Startup của ASP.Net Core đóng vai trò như một Factory trong Factory Method Pattern, chịu trách nhiệm khởi tạo các class tương ứng với các interface đã chỉ định.</w:t>
      </w:r>
    </w:p>
    <w:p w14:paraId="3499DC0C" w14:textId="52235D45" w:rsidR="00501B19" w:rsidRPr="002335A3" w:rsidRDefault="00501B19" w:rsidP="00476021">
      <w:r>
        <w:t xml:space="preserve">Triển khai cụ thể của </w:t>
      </w:r>
      <w:proofErr w:type="gramStart"/>
      <w:r>
        <w:t>3 layer</w:t>
      </w:r>
      <w:proofErr w:type="gramEnd"/>
      <w:r>
        <w:t xml:space="preserve"> và việc áp dụng các Design Pattern sẽ được trình bày cụ thể dưới đây.</w:t>
      </w:r>
    </w:p>
    <w:p w14:paraId="0F875C51" w14:textId="77777777" w:rsidR="002078B2" w:rsidRDefault="002078B2" w:rsidP="00E2322F">
      <w:pPr>
        <w:pStyle w:val="Heading4"/>
      </w:pPr>
      <w:bookmarkStart w:id="190" w:name="_heading=h.3dhjn8m" w:colFirst="0" w:colLast="0"/>
      <w:bookmarkEnd w:id="190"/>
      <w:r w:rsidRPr="00E2322F">
        <w:t>Presentation</w:t>
      </w:r>
      <w:r>
        <w:t xml:space="preserve"> Layer</w:t>
      </w:r>
    </w:p>
    <w:p w14:paraId="56ED57E1" w14:textId="514E7C53" w:rsidR="002078B2" w:rsidRDefault="002078B2" w:rsidP="002078B2">
      <w:r>
        <w:t>Với nhiệm vụ chính là giao tiếp với người dùng, nên ở layer này, em đặt các module giao diện cùng các đầu controller – là các API để client có thể tiếp thực hiện giao tiếp với server</w:t>
      </w:r>
      <w:r w:rsidR="00B62FFD">
        <w:t>. Hình 44 là triển khai chi tiết trong đồ án tốt nghiệp với các đầu API trong thư mục Controllers</w:t>
      </w:r>
      <w:r w:rsidR="000C0812">
        <w:t>.</w:t>
      </w:r>
    </w:p>
    <w:p w14:paraId="6A514560" w14:textId="33ACFFA8" w:rsidR="002078B2" w:rsidRDefault="00B62FFD" w:rsidP="002078B2">
      <w:pPr>
        <w:keepNext/>
        <w:jc w:val="center"/>
      </w:pPr>
      <w:r w:rsidRPr="00B62FFD">
        <w:rPr>
          <w:noProof/>
        </w:rPr>
        <w:lastRenderedPageBreak/>
        <w:drawing>
          <wp:inline distT="0" distB="0" distL="0" distR="0" wp14:anchorId="6E4404F9" wp14:editId="7AE28F6F">
            <wp:extent cx="2354784" cy="2606266"/>
            <wp:effectExtent l="0" t="0" r="7620" b="381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61"/>
                    <a:stretch>
                      <a:fillRect/>
                    </a:stretch>
                  </pic:blipFill>
                  <pic:spPr>
                    <a:xfrm>
                      <a:off x="0" y="0"/>
                      <a:ext cx="2354784" cy="2606266"/>
                    </a:xfrm>
                    <a:prstGeom prst="rect">
                      <a:avLst/>
                    </a:prstGeom>
                  </pic:spPr>
                </pic:pic>
              </a:graphicData>
            </a:graphic>
          </wp:inline>
        </w:drawing>
      </w:r>
      <w:r w:rsidRPr="00B62FFD" w:rsidDel="00B62FFD">
        <w:t xml:space="preserve"> </w:t>
      </w:r>
      <w:commentRangeStart w:id="191"/>
      <w:commentRangeEnd w:id="191"/>
      <w:r w:rsidR="006E26CE">
        <w:rPr>
          <w:rStyle w:val="CommentReference"/>
        </w:rPr>
        <w:commentReference w:id="191"/>
      </w:r>
    </w:p>
    <w:p w14:paraId="4ADF70A1" w14:textId="6B60C320" w:rsidR="002078B2" w:rsidRDefault="002078B2" w:rsidP="002078B2">
      <w:pPr>
        <w:keepNext/>
        <w:pBdr>
          <w:top w:val="nil"/>
          <w:left w:val="nil"/>
          <w:bottom w:val="nil"/>
          <w:right w:val="nil"/>
          <w:between w:val="nil"/>
        </w:pBdr>
        <w:jc w:val="center"/>
        <w:rPr>
          <w:color w:val="000000"/>
        </w:rPr>
      </w:pPr>
      <w:bookmarkStart w:id="192" w:name="_heading=h.1smtxgf" w:colFirst="0" w:colLast="0"/>
      <w:bookmarkEnd w:id="192"/>
      <w:r>
        <w:rPr>
          <w:color w:val="000000"/>
        </w:rPr>
        <w:t xml:space="preserve">Hình 44: Thư mục Presentation Layer </w:t>
      </w:r>
    </w:p>
    <w:p w14:paraId="78F0BAE2" w14:textId="77777777" w:rsidR="002078B2" w:rsidRDefault="002078B2" w:rsidP="002078B2"/>
    <w:p w14:paraId="463E6D9B" w14:textId="77777777" w:rsidR="002078B2" w:rsidRDefault="002078B2" w:rsidP="002078B2">
      <w:pPr>
        <w:keepNext/>
      </w:pPr>
      <w:commentRangeStart w:id="193"/>
      <w:r>
        <w:rPr>
          <w:noProof/>
        </w:rPr>
        <w:drawing>
          <wp:inline distT="0" distB="0" distL="0" distR="0" wp14:anchorId="26A7720D" wp14:editId="00CF26C2">
            <wp:extent cx="5565775" cy="1621790"/>
            <wp:effectExtent l="0" t="0" r="0" b="0"/>
            <wp:docPr id="119" name="image1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8.png" descr="A picture containing diagram&#10;&#10;Description automatically generated"/>
                    <pic:cNvPicPr preferRelativeResize="0"/>
                  </pic:nvPicPr>
                  <pic:blipFill>
                    <a:blip r:embed="rId62"/>
                    <a:srcRect/>
                    <a:stretch>
                      <a:fillRect/>
                    </a:stretch>
                  </pic:blipFill>
                  <pic:spPr>
                    <a:xfrm>
                      <a:off x="0" y="0"/>
                      <a:ext cx="5565775" cy="1621790"/>
                    </a:xfrm>
                    <a:prstGeom prst="rect">
                      <a:avLst/>
                    </a:prstGeom>
                    <a:ln/>
                  </pic:spPr>
                </pic:pic>
              </a:graphicData>
            </a:graphic>
          </wp:inline>
        </w:drawing>
      </w:r>
      <w:commentRangeEnd w:id="193"/>
      <w:r w:rsidR="006E26CE">
        <w:rPr>
          <w:rStyle w:val="CommentReference"/>
        </w:rPr>
        <w:commentReference w:id="193"/>
      </w:r>
    </w:p>
    <w:p w14:paraId="63FFB6BD" w14:textId="77777777" w:rsidR="002078B2" w:rsidRDefault="002078B2" w:rsidP="002078B2">
      <w:pPr>
        <w:keepNext/>
        <w:pBdr>
          <w:top w:val="nil"/>
          <w:left w:val="nil"/>
          <w:bottom w:val="nil"/>
          <w:right w:val="nil"/>
          <w:between w:val="nil"/>
        </w:pBdr>
        <w:jc w:val="center"/>
        <w:rPr>
          <w:color w:val="000000"/>
        </w:rPr>
      </w:pPr>
      <w:bookmarkStart w:id="194" w:name="_heading=h.4cmhg48" w:colFirst="0" w:colLast="0"/>
      <w:bookmarkEnd w:id="194"/>
      <w:r>
        <w:rPr>
          <w:color w:val="000000"/>
        </w:rPr>
        <w:t>Hình 45: Biểu đồ lớp cho Presentation Layer</w:t>
      </w:r>
    </w:p>
    <w:p w14:paraId="64124BEC" w14:textId="77777777" w:rsidR="002078B2" w:rsidRDefault="002078B2" w:rsidP="00E2322F">
      <w:pPr>
        <w:pStyle w:val="Heading4"/>
      </w:pPr>
      <w:bookmarkStart w:id="195" w:name="_heading=h.2rrrqc1" w:colFirst="0" w:colLast="0"/>
      <w:bookmarkEnd w:id="195"/>
      <w:r w:rsidRPr="00E2322F">
        <w:t>Business</w:t>
      </w:r>
      <w:r>
        <w:t xml:space="preserve"> Logic Layer (BLL)</w:t>
      </w:r>
    </w:p>
    <w:p w14:paraId="2CF77FB7" w14:textId="408E8B32" w:rsidR="002078B2" w:rsidRDefault="002078B2" w:rsidP="002078B2">
      <w:r>
        <w:t>Với nhiệm vụ là xử lý các logic liên quan đến nghiệp vụ, xử lý các dữ liệu nhận được từ Presentation Layer nên các lớp ở layer này thực hiện một số các nhiệm vụ như: mã hóa mật khẩu khi thêm người dùng, kiểm tra tồn tại người dùng, kiểm tra mật khẩu đã nhập có đúng với người dùng đang thực hiện đăng nhập hay không …</w:t>
      </w:r>
      <w:r w:rsidR="005B2A43">
        <w:t xml:space="preserve"> Hình 46, triển khai cụ thể của business logic layer với các interface nằm trong thư mục Interfaces và các class BL nằm trong thư mục BusinessLayer là triển khai của các interface đã khai báo.</w:t>
      </w:r>
    </w:p>
    <w:p w14:paraId="2DEB674C" w14:textId="7A2A8766" w:rsidR="002078B2" w:rsidRDefault="00C26D49" w:rsidP="002078B2">
      <w:pPr>
        <w:keepNext/>
        <w:jc w:val="center"/>
      </w:pPr>
      <w:r w:rsidRPr="00C26D49">
        <w:rPr>
          <w:noProof/>
        </w:rPr>
        <w:lastRenderedPageBreak/>
        <w:t xml:space="preserve"> </w:t>
      </w:r>
      <w:r w:rsidRPr="00C26D49">
        <w:rPr>
          <w:noProof/>
        </w:rPr>
        <w:drawing>
          <wp:inline distT="0" distB="0" distL="0" distR="0" wp14:anchorId="02ACD472" wp14:editId="3B5EDBBA">
            <wp:extent cx="2347163" cy="387129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63"/>
                    <a:stretch>
                      <a:fillRect/>
                    </a:stretch>
                  </pic:blipFill>
                  <pic:spPr>
                    <a:xfrm>
                      <a:off x="0" y="0"/>
                      <a:ext cx="2347163" cy="3871295"/>
                    </a:xfrm>
                    <a:prstGeom prst="rect">
                      <a:avLst/>
                    </a:prstGeom>
                  </pic:spPr>
                </pic:pic>
              </a:graphicData>
            </a:graphic>
          </wp:inline>
        </w:drawing>
      </w:r>
    </w:p>
    <w:p w14:paraId="3AE6A3F4" w14:textId="77777777" w:rsidR="002078B2" w:rsidRDefault="002078B2" w:rsidP="002078B2">
      <w:pPr>
        <w:keepNext/>
        <w:pBdr>
          <w:top w:val="nil"/>
          <w:left w:val="nil"/>
          <w:bottom w:val="nil"/>
          <w:right w:val="nil"/>
          <w:between w:val="nil"/>
        </w:pBdr>
        <w:jc w:val="center"/>
        <w:rPr>
          <w:color w:val="000000"/>
        </w:rPr>
      </w:pPr>
      <w:bookmarkStart w:id="196" w:name="_heading=h.16x20ju" w:colFirst="0" w:colLast="0"/>
      <w:bookmarkEnd w:id="196"/>
      <w:r>
        <w:rPr>
          <w:color w:val="000000"/>
        </w:rPr>
        <w:t>Hình 46: Thư mục Business Logic Layer</w:t>
      </w:r>
    </w:p>
    <w:p w14:paraId="3D2C9D36" w14:textId="77777777" w:rsidR="002078B2" w:rsidRDefault="002078B2" w:rsidP="002078B2"/>
    <w:p w14:paraId="7397E4B9" w14:textId="77777777" w:rsidR="002078B2" w:rsidRDefault="002078B2" w:rsidP="002078B2">
      <w:pPr>
        <w:keepNext/>
      </w:pPr>
      <w:r>
        <w:rPr>
          <w:noProof/>
        </w:rPr>
        <w:lastRenderedPageBreak/>
        <w:drawing>
          <wp:inline distT="0" distB="0" distL="0" distR="0" wp14:anchorId="3DA3BD22" wp14:editId="4D9B838D">
            <wp:extent cx="5574030" cy="3379470"/>
            <wp:effectExtent l="0" t="0" r="0" b="0"/>
            <wp:docPr id="1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5574030" cy="3379470"/>
                    </a:xfrm>
                    <a:prstGeom prst="rect">
                      <a:avLst/>
                    </a:prstGeom>
                    <a:ln/>
                  </pic:spPr>
                </pic:pic>
              </a:graphicData>
            </a:graphic>
          </wp:inline>
        </w:drawing>
      </w:r>
    </w:p>
    <w:p w14:paraId="252E91AF" w14:textId="77777777" w:rsidR="002078B2" w:rsidRDefault="002078B2" w:rsidP="002078B2">
      <w:pPr>
        <w:keepNext/>
        <w:pBdr>
          <w:top w:val="nil"/>
          <w:left w:val="nil"/>
          <w:bottom w:val="nil"/>
          <w:right w:val="nil"/>
          <w:between w:val="nil"/>
        </w:pBdr>
        <w:jc w:val="center"/>
        <w:rPr>
          <w:color w:val="000000"/>
        </w:rPr>
      </w:pPr>
      <w:bookmarkStart w:id="197" w:name="_heading=h.3qwpj7n" w:colFirst="0" w:colLast="0"/>
      <w:bookmarkEnd w:id="197"/>
      <w:r>
        <w:rPr>
          <w:color w:val="000000"/>
        </w:rPr>
        <w:t>Hình 47: Biểu đồ lớp cho Business Logic Layer</w:t>
      </w:r>
    </w:p>
    <w:p w14:paraId="06979F73" w14:textId="77777777" w:rsidR="002078B2" w:rsidRDefault="002078B2" w:rsidP="002078B2">
      <w:r>
        <w:t>Vì số lượng các lớp nhiều, nếu biểu diễn hết lên biểu đồ sẽ gây rối mắt, các lớp cũng có ý tưởng thiết kế tương tự nhau nên em chỉ biểu diễn trên biểu đồ lớp 3 lớp. Các lớp còn lại cũng có ý tưởng thiết kế tương tự như ba lớp đã biểu diễn.</w:t>
      </w:r>
    </w:p>
    <w:p w14:paraId="01CCAD16" w14:textId="77777777" w:rsidR="002078B2" w:rsidRDefault="002078B2" w:rsidP="00E2322F">
      <w:pPr>
        <w:pStyle w:val="Heading4"/>
      </w:pPr>
      <w:bookmarkStart w:id="198" w:name="_heading=h.261ztfg" w:colFirst="0" w:colLast="0"/>
      <w:bookmarkEnd w:id="198"/>
      <w:r>
        <w:t xml:space="preserve">Data </w:t>
      </w:r>
      <w:r w:rsidRPr="00E2322F">
        <w:t>Access</w:t>
      </w:r>
      <w:r>
        <w:t xml:space="preserve"> Layer (DAL)</w:t>
      </w:r>
    </w:p>
    <w:p w14:paraId="2418E236" w14:textId="77777777" w:rsidR="002078B2" w:rsidRDefault="002078B2" w:rsidP="002078B2">
      <w:r>
        <w:t xml:space="preserve"> Với nhiệm vụ giao tiếp với hệ quản trị CSDL như thực hiện các công việc liên quan đến lưu trữ và truy vấn dữ liệu (tìm kiếm, thêm, xóa, sửa…). Em xây dựng các class thuộc layer này thực hiện các thao tác thêm một bản ghi, thêm nhiều bản ghi, update các bản ghi, lấy dữ liệu phân trang, lấy dữ liệu theo ID …</w:t>
      </w:r>
    </w:p>
    <w:p w14:paraId="69AAF474" w14:textId="1990505A" w:rsidR="002078B2" w:rsidRDefault="002078B2" w:rsidP="002078B2">
      <w:r>
        <w:t>Với thiết kế cụ thể</w:t>
      </w:r>
      <w:r w:rsidR="000C6845">
        <w:t xml:space="preserve"> như trình bày trong Hình 48</w:t>
      </w:r>
      <w:r w:rsidR="009E0C91">
        <w:t xml:space="preserve">, triển khai cụ thể của data access layer với các interface nằm trong thư mục Interfaces và các class </w:t>
      </w:r>
      <w:r w:rsidR="007E289E">
        <w:t>D</w:t>
      </w:r>
      <w:r w:rsidR="009E0C91">
        <w:t xml:space="preserve">L nằm trong thư mục </w:t>
      </w:r>
      <w:r w:rsidR="007E289E">
        <w:t>Data</w:t>
      </w:r>
      <w:r w:rsidR="008F2E5D">
        <w:t>base</w:t>
      </w:r>
      <w:r w:rsidR="009E0C91">
        <w:t>Layer là triển khai của các interface đã khai báo.</w:t>
      </w:r>
    </w:p>
    <w:p w14:paraId="5E70F7E1" w14:textId="5067529A" w:rsidR="002078B2" w:rsidRDefault="005240BC" w:rsidP="002078B2">
      <w:pPr>
        <w:keepNext/>
        <w:jc w:val="center"/>
      </w:pPr>
      <w:r w:rsidRPr="005240BC">
        <w:rPr>
          <w:noProof/>
        </w:rPr>
        <w:lastRenderedPageBreak/>
        <w:t xml:space="preserve"> </w:t>
      </w:r>
      <w:r w:rsidRPr="005240BC">
        <w:rPr>
          <w:noProof/>
        </w:rPr>
        <w:drawing>
          <wp:inline distT="0" distB="0" distL="0" distR="0" wp14:anchorId="0635D145" wp14:editId="59A9F4C5">
            <wp:extent cx="2354784" cy="3558848"/>
            <wp:effectExtent l="0" t="0" r="7620" b="381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65"/>
                    <a:stretch>
                      <a:fillRect/>
                    </a:stretch>
                  </pic:blipFill>
                  <pic:spPr>
                    <a:xfrm>
                      <a:off x="0" y="0"/>
                      <a:ext cx="2354784" cy="3558848"/>
                    </a:xfrm>
                    <a:prstGeom prst="rect">
                      <a:avLst/>
                    </a:prstGeom>
                  </pic:spPr>
                </pic:pic>
              </a:graphicData>
            </a:graphic>
          </wp:inline>
        </w:drawing>
      </w:r>
    </w:p>
    <w:p w14:paraId="2EE2689A" w14:textId="77777777" w:rsidR="002078B2" w:rsidRDefault="002078B2" w:rsidP="002078B2">
      <w:pPr>
        <w:keepNext/>
        <w:pBdr>
          <w:top w:val="nil"/>
          <w:left w:val="nil"/>
          <w:bottom w:val="nil"/>
          <w:right w:val="nil"/>
          <w:between w:val="nil"/>
        </w:pBdr>
        <w:jc w:val="center"/>
        <w:rPr>
          <w:color w:val="000000"/>
        </w:rPr>
      </w:pPr>
      <w:bookmarkStart w:id="199" w:name="_heading=h.l7a3n9" w:colFirst="0" w:colLast="0"/>
      <w:bookmarkEnd w:id="199"/>
      <w:r>
        <w:rPr>
          <w:color w:val="000000"/>
        </w:rPr>
        <w:t>Hình 48: Thư mục Data Access Layer</w:t>
      </w:r>
    </w:p>
    <w:p w14:paraId="3ED3AB12" w14:textId="77777777" w:rsidR="002078B2" w:rsidRDefault="002078B2" w:rsidP="002078B2">
      <w:pPr>
        <w:keepNext/>
        <w:jc w:val="left"/>
      </w:pPr>
      <w:r>
        <w:rPr>
          <w:noProof/>
        </w:rPr>
        <w:drawing>
          <wp:inline distT="0" distB="0" distL="0" distR="0" wp14:anchorId="19287EA4" wp14:editId="418F23D5">
            <wp:extent cx="5574030" cy="2059305"/>
            <wp:effectExtent l="0" t="0" r="0" b="0"/>
            <wp:docPr id="12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7.png" descr="Diagram&#10;&#10;Description automatically generated"/>
                    <pic:cNvPicPr preferRelativeResize="0"/>
                  </pic:nvPicPr>
                  <pic:blipFill>
                    <a:blip r:embed="rId66"/>
                    <a:srcRect/>
                    <a:stretch>
                      <a:fillRect/>
                    </a:stretch>
                  </pic:blipFill>
                  <pic:spPr>
                    <a:xfrm>
                      <a:off x="0" y="0"/>
                      <a:ext cx="5574030" cy="2059305"/>
                    </a:xfrm>
                    <a:prstGeom prst="rect">
                      <a:avLst/>
                    </a:prstGeom>
                    <a:ln/>
                  </pic:spPr>
                </pic:pic>
              </a:graphicData>
            </a:graphic>
          </wp:inline>
        </w:drawing>
      </w:r>
    </w:p>
    <w:p w14:paraId="5956A42F" w14:textId="77777777" w:rsidR="002078B2" w:rsidRDefault="002078B2" w:rsidP="002078B2">
      <w:pPr>
        <w:keepNext/>
        <w:pBdr>
          <w:top w:val="nil"/>
          <w:left w:val="nil"/>
          <w:bottom w:val="nil"/>
          <w:right w:val="nil"/>
          <w:between w:val="nil"/>
        </w:pBdr>
        <w:jc w:val="center"/>
        <w:rPr>
          <w:color w:val="000000"/>
        </w:rPr>
      </w:pPr>
      <w:bookmarkStart w:id="200" w:name="_heading=h.356xmb2" w:colFirst="0" w:colLast="0"/>
      <w:bookmarkEnd w:id="200"/>
      <w:r>
        <w:rPr>
          <w:color w:val="000000"/>
        </w:rPr>
        <w:t>Hình 49: Biểu đồ lớp cho Data Access Layer</w:t>
      </w:r>
    </w:p>
    <w:p w14:paraId="6BE58653" w14:textId="77777777" w:rsidR="002078B2" w:rsidRDefault="002078B2" w:rsidP="002078B2">
      <w:pPr>
        <w:jc w:val="left"/>
      </w:pPr>
      <w:r>
        <w:t>Với việc sử dụng Entity Framework để tương tác với hệ quản trị cơ sở dữ liệu SQL Server, những thao tác truy vấn cơ sở dữ liệu như thêm, sửa, xóa … đã được hỗ trợ sẵn. Tuy nhiên, em vẫn tạo các class DL để phục vụ cho các thao tác.</w:t>
      </w:r>
    </w:p>
    <w:p w14:paraId="5F5F0387" w14:textId="77777777" w:rsidR="002078B2" w:rsidRDefault="002078B2" w:rsidP="002078B2">
      <w:r>
        <w:t xml:space="preserve">Với mỗi class, BL hoặc DL, lại có một interface tương ứng, tại sao lại cần như vậy? Ở đây, em sử dụng kĩ thuật Dependence Injection của C# để loại bỏ sự phụ thuộc trực tiếp giữa các class với nhau, giúp code dễ mở rộng và bảo trì. Dependence Injection là một design pattern được sử dụng để triển khai IoC (Inversion of Control) – một nguyên tắc thiết kế thường được sử dụng để đảo ngược các loại phụ thuộc kiểu control trong thiết kế hướng đối tượng nhằm đạt được yêu cầu loose coupling. Với Dependence Injection nó cho phép việc khởi tạo các </w:t>
      </w:r>
      <w:r>
        <w:lastRenderedPageBreak/>
        <w:t xml:space="preserve">đối tượng mà một lớp phụ thuộc bên ngoài phạm vi lớp đó và cung cấp các đối tượng cho lớp thông qua các cách khác nhau. </w:t>
      </w:r>
    </w:p>
    <w:p w14:paraId="5B17491A" w14:textId="77777777" w:rsidR="002078B2" w:rsidRDefault="002078B2" w:rsidP="002078B2">
      <w:r>
        <w:t>Có ba cách để áp dụng Dependence Injection:</w:t>
      </w:r>
    </w:p>
    <w:p w14:paraId="275C5C57" w14:textId="77777777" w:rsidR="002078B2" w:rsidRDefault="002078B2" w:rsidP="002078B2">
      <w:pPr>
        <w:numPr>
          <w:ilvl w:val="0"/>
          <w:numId w:val="10"/>
        </w:numPr>
        <w:pBdr>
          <w:top w:val="nil"/>
          <w:left w:val="nil"/>
          <w:bottom w:val="nil"/>
          <w:right w:val="nil"/>
          <w:between w:val="nil"/>
        </w:pBdr>
        <w:spacing w:after="0"/>
      </w:pPr>
      <w:r>
        <w:rPr>
          <w:b/>
          <w:color w:val="000000"/>
        </w:rPr>
        <w:t>Constructor Injection</w:t>
      </w:r>
      <w:r>
        <w:rPr>
          <w:color w:val="000000"/>
        </w:rPr>
        <w:t>: injector cung cấp việc khởi tạo đối tượng thông qua constructor của một lớp.</w:t>
      </w:r>
    </w:p>
    <w:p w14:paraId="1D4F2CAE" w14:textId="77777777" w:rsidR="002078B2" w:rsidRDefault="002078B2" w:rsidP="002078B2">
      <w:pPr>
        <w:numPr>
          <w:ilvl w:val="0"/>
          <w:numId w:val="10"/>
        </w:numPr>
        <w:pBdr>
          <w:top w:val="nil"/>
          <w:left w:val="nil"/>
          <w:bottom w:val="nil"/>
          <w:right w:val="nil"/>
          <w:between w:val="nil"/>
        </w:pBdr>
        <w:spacing w:before="0" w:after="0"/>
      </w:pPr>
      <w:r>
        <w:rPr>
          <w:b/>
          <w:color w:val="000000"/>
        </w:rPr>
        <w:t>Property Injection</w:t>
      </w:r>
      <w:r>
        <w:rPr>
          <w:color w:val="000000"/>
        </w:rPr>
        <w:t>: injector cung cấp việc khởi tạo đối tượng thông qua một thuộc tính công khai (public property)</w:t>
      </w:r>
    </w:p>
    <w:p w14:paraId="0171D619" w14:textId="77777777" w:rsidR="002078B2" w:rsidRDefault="002078B2" w:rsidP="002078B2">
      <w:pPr>
        <w:numPr>
          <w:ilvl w:val="0"/>
          <w:numId w:val="10"/>
        </w:numPr>
        <w:pBdr>
          <w:top w:val="nil"/>
          <w:left w:val="nil"/>
          <w:bottom w:val="nil"/>
          <w:right w:val="nil"/>
          <w:between w:val="nil"/>
        </w:pBdr>
        <w:spacing w:before="0"/>
      </w:pPr>
      <w:r>
        <w:rPr>
          <w:b/>
          <w:color w:val="000000"/>
        </w:rPr>
        <w:t>Method Injection</w:t>
      </w:r>
      <w:r>
        <w:rPr>
          <w:color w:val="000000"/>
        </w:rPr>
        <w:t>: khai báo một interface đã định nghĩa sẵn các hàm cung cấp các phương thức hay thuộc tính cần thiết, lớp bị phụ thuộc sẽ triển khai chính interface này.</w:t>
      </w:r>
    </w:p>
    <w:p w14:paraId="072F2A1E" w14:textId="20474FE5" w:rsidR="002078B2" w:rsidRDefault="002078B2" w:rsidP="002078B2">
      <w:pPr>
        <w:ind w:left="360"/>
      </w:pPr>
      <w:r>
        <w:t>Với ứng dụng của mình, em lựa chọn cách áp dung Constructor Injection bằng việc khai báo một thuộc tính riêng tư (private property) của lớp và khởi tạo nó trong constructor của lớp đó. Việc khởi tạo có thể không cần chỉ định trực tiếp bằng việc sử dụng phương thức AddScoped của C# trong class Startup.cs, class này sẽ được gọi khi khởi tạo ứng dụng, AddScoped sẽ nhận hai tham số là Interface và class triển khai interface đó. Sau khi được AddScoped, hiện tượng đa hình của lập trình hướng đối tượng sẽ bị loại bỏ do class triển khai interface đã được chỉ định. Việc này có tác dụng giúp code dễ dàng bảo trì. Mỗi khi có nâng cấp hoặc thay đổi, ta chỉ cần thêm một lớp mới triển khai interface đã có sẵn và thay thế class đã AddScoped trước đó. Nó có tác dụng như một Factory Method, khởi tạo class được chỉ định một cách rất “flex”.</w:t>
      </w:r>
    </w:p>
    <w:p w14:paraId="376F7ABF" w14:textId="77777777" w:rsidR="002078B2" w:rsidRDefault="002078B2" w:rsidP="002078B2">
      <w:pPr>
        <w:keepNext/>
        <w:ind w:left="360"/>
      </w:pPr>
      <w:r>
        <w:rPr>
          <w:noProof/>
        </w:rPr>
        <w:lastRenderedPageBreak/>
        <w:drawing>
          <wp:inline distT="0" distB="0" distL="0" distR="0" wp14:anchorId="2B5E7C72" wp14:editId="62D8E1A0">
            <wp:extent cx="4092295" cy="3619814"/>
            <wp:effectExtent l="0" t="0" r="0" b="0"/>
            <wp:docPr id="124"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67"/>
                    <a:srcRect/>
                    <a:stretch>
                      <a:fillRect/>
                    </a:stretch>
                  </pic:blipFill>
                  <pic:spPr>
                    <a:xfrm>
                      <a:off x="0" y="0"/>
                      <a:ext cx="4092295" cy="3619814"/>
                    </a:xfrm>
                    <a:prstGeom prst="rect">
                      <a:avLst/>
                    </a:prstGeom>
                    <a:ln/>
                  </pic:spPr>
                </pic:pic>
              </a:graphicData>
            </a:graphic>
          </wp:inline>
        </w:drawing>
      </w:r>
    </w:p>
    <w:p w14:paraId="4AC4B90E" w14:textId="77777777" w:rsidR="002078B2" w:rsidRDefault="002078B2" w:rsidP="002078B2">
      <w:pPr>
        <w:keepNext/>
        <w:pBdr>
          <w:top w:val="nil"/>
          <w:left w:val="nil"/>
          <w:bottom w:val="nil"/>
          <w:right w:val="nil"/>
          <w:between w:val="nil"/>
        </w:pBdr>
        <w:jc w:val="center"/>
        <w:rPr>
          <w:color w:val="000000"/>
        </w:rPr>
      </w:pPr>
      <w:bookmarkStart w:id="201" w:name="_heading=h.1kc7wiv" w:colFirst="0" w:colLast="0"/>
      <w:bookmarkEnd w:id="201"/>
      <w:r>
        <w:rPr>
          <w:color w:val="000000"/>
        </w:rPr>
        <w:t>Hình 50: Depence Injection trong class Startup</w:t>
      </w:r>
    </w:p>
    <w:p w14:paraId="77FC3123" w14:textId="77777777" w:rsidR="002078B2" w:rsidRDefault="002078B2" w:rsidP="00E2322F">
      <w:pPr>
        <w:pStyle w:val="Heading3"/>
      </w:pPr>
      <w:bookmarkStart w:id="202" w:name="_heading=h.44bvf6o" w:colFirst="0" w:colLast="0"/>
      <w:bookmarkEnd w:id="202"/>
      <w:r>
        <w:t xml:space="preserve">Kết </w:t>
      </w:r>
      <w:r w:rsidRPr="00E2322F">
        <w:t>quả</w:t>
      </w:r>
      <w:r>
        <w:t xml:space="preserve"> đạt được </w:t>
      </w:r>
    </w:p>
    <w:p w14:paraId="20F610DD" w14:textId="769836ED" w:rsidR="002078B2" w:rsidRDefault="002078B2" w:rsidP="002078B2">
      <w:pPr>
        <w:jc w:val="left"/>
      </w:pPr>
      <w:r>
        <w:t>Mã nguồn được triển khai đúng theo cấu trúc lý thuyết của 3-layer</w:t>
      </w:r>
    </w:p>
    <w:p w14:paraId="48801A0F" w14:textId="4D8D237A" w:rsidR="00022385" w:rsidRDefault="00022385" w:rsidP="002078B2">
      <w:pPr>
        <w:jc w:val="left"/>
      </w:pPr>
    </w:p>
    <w:p w14:paraId="3A96E393" w14:textId="777AF14A" w:rsidR="00022385" w:rsidRDefault="00022385" w:rsidP="002078B2">
      <w:pPr>
        <w:jc w:val="left"/>
      </w:pPr>
    </w:p>
    <w:p w14:paraId="42879806" w14:textId="66DFE6A2" w:rsidR="00022385" w:rsidRDefault="00022385" w:rsidP="002078B2">
      <w:pPr>
        <w:jc w:val="left"/>
      </w:pPr>
    </w:p>
    <w:p w14:paraId="369FC77E" w14:textId="33DBDE05" w:rsidR="00022385" w:rsidRDefault="00022385" w:rsidP="002078B2">
      <w:pPr>
        <w:jc w:val="left"/>
      </w:pPr>
    </w:p>
    <w:p w14:paraId="14E12715" w14:textId="0EC32A2E" w:rsidR="00CC7165" w:rsidRDefault="00CC7165" w:rsidP="002078B2">
      <w:pPr>
        <w:jc w:val="left"/>
      </w:pPr>
    </w:p>
    <w:p w14:paraId="7035D8D6" w14:textId="1B301568" w:rsidR="00CC7165" w:rsidRDefault="00CC7165" w:rsidP="002078B2">
      <w:pPr>
        <w:jc w:val="left"/>
      </w:pPr>
    </w:p>
    <w:p w14:paraId="1EB20635" w14:textId="095B3F52" w:rsidR="00CC7165" w:rsidRDefault="00CC7165" w:rsidP="002078B2">
      <w:pPr>
        <w:jc w:val="left"/>
      </w:pPr>
    </w:p>
    <w:p w14:paraId="0C98F493" w14:textId="77777777" w:rsidR="00CC7165" w:rsidRDefault="00CC7165" w:rsidP="002078B2">
      <w:pPr>
        <w:jc w:val="left"/>
      </w:pPr>
    </w:p>
    <w:p w14:paraId="40532214" w14:textId="7B28DFCF" w:rsidR="00603A67" w:rsidRDefault="00603A67" w:rsidP="00603A67">
      <w:bookmarkStart w:id="203" w:name="_heading=h.2jh5peh" w:colFirst="0" w:colLast="0"/>
      <w:bookmarkStart w:id="204" w:name="_heading=h.ymfzma" w:colFirst="0" w:colLast="0"/>
      <w:bookmarkStart w:id="205" w:name="_heading=h.3im3ia3" w:colFirst="0" w:colLast="0"/>
      <w:bookmarkStart w:id="206" w:name="_heading=h.1xrdshw" w:colFirst="0" w:colLast="0"/>
      <w:bookmarkStart w:id="207" w:name="_heading=h.4hr1b5p" w:colFirst="0" w:colLast="0"/>
      <w:bookmarkStart w:id="208" w:name="_heading=h.2wwbldi" w:colFirst="0" w:colLast="0"/>
      <w:bookmarkStart w:id="209" w:name="_heading=h.1c1lvlb" w:colFirst="0" w:colLast="0"/>
      <w:bookmarkStart w:id="210" w:name="_heading=h.3w19e94" w:colFirst="0" w:colLast="0"/>
      <w:bookmarkEnd w:id="203"/>
      <w:bookmarkEnd w:id="204"/>
      <w:bookmarkEnd w:id="205"/>
      <w:bookmarkEnd w:id="206"/>
      <w:bookmarkEnd w:id="207"/>
      <w:bookmarkEnd w:id="208"/>
      <w:bookmarkEnd w:id="209"/>
      <w:bookmarkEnd w:id="210"/>
    </w:p>
    <w:p w14:paraId="254378B9" w14:textId="77777777" w:rsidR="00603A67" w:rsidRPr="00603A67" w:rsidRDefault="00603A67" w:rsidP="00603A67"/>
    <w:p w14:paraId="69AF7AE0" w14:textId="7019C49B" w:rsidR="002078B2" w:rsidRPr="00603A67" w:rsidRDefault="00603A67" w:rsidP="00603A67">
      <w:pPr>
        <w:pStyle w:val="Heading1"/>
        <w:framePr w:wrap="notBeside"/>
      </w:pPr>
      <w:bookmarkStart w:id="211" w:name="_heading=h.2b6jogx" w:colFirst="0" w:colLast="0"/>
      <w:bookmarkEnd w:id="211"/>
      <w:r w:rsidRPr="00603A67">
        <w:lastRenderedPageBreak/>
        <w:t>K</w:t>
      </w:r>
      <w:r w:rsidR="002078B2" w:rsidRPr="00603A67">
        <w:t>ết luận và hướng phát triển</w:t>
      </w:r>
    </w:p>
    <w:p w14:paraId="0C09DD83" w14:textId="77777777" w:rsidR="002078B2" w:rsidRDefault="002078B2" w:rsidP="00E2322F">
      <w:pPr>
        <w:pStyle w:val="Heading2"/>
      </w:pPr>
      <w:bookmarkStart w:id="212" w:name="_heading=h.qbtyoq" w:colFirst="0" w:colLast="0"/>
      <w:bookmarkEnd w:id="212"/>
      <w:r>
        <w:t xml:space="preserve">Kết </w:t>
      </w:r>
      <w:r w:rsidRPr="00E2322F">
        <w:t>luận</w:t>
      </w:r>
    </w:p>
    <w:p w14:paraId="7183A0E9" w14:textId="77777777" w:rsidR="002078B2" w:rsidRDefault="002078B2" w:rsidP="002078B2">
      <w:r>
        <w:t xml:space="preserve">Tổng kết, trên các cơ sở đã phân tích, hệ thống em đã xây dựng đã có thể hoạt động và đáp ứng được các tính năng của một ứng dụng cho thuê nhà như. Đáp ứng việc chia sẻ thông tin về nhà thuê giữa người đi thuê nhà và chủ sở hữu nhà trọ, đảm bảo liên hệ giữa hai bên và ứng dụng hoạt động cũng đem lại nguồn thu để duy trì nếu đem triển khai trên môi trường thực tế. </w:t>
      </w:r>
    </w:p>
    <w:p w14:paraId="61C0FEEE" w14:textId="77777777" w:rsidR="002078B2" w:rsidRDefault="002078B2" w:rsidP="002078B2">
      <w:r>
        <w:t xml:space="preserve">Tuy nhiên, trên tư tưởng đó, hệ thống vẫn dừng lại ở mức tư tưởng, các chức năng và thông tin còn khá đơn giản, một số tính năng còn chưa thực sự tối ưu. Ngoài ra, nếu đem triển khai thực tế sẽ còn phát sinh thêm các lỗi và rủi ro trong quá trình triển khai. </w:t>
      </w:r>
    </w:p>
    <w:p w14:paraId="4400ED11" w14:textId="77777777" w:rsidR="002078B2" w:rsidRDefault="002078B2" w:rsidP="002078B2">
      <w:r>
        <w:t xml:space="preserve">Trong quá trình thực hiện đồ án, em đã phát huy hết mình tinh thần trách nhiệm, nghiêm túc của một người làm sản phẩm. Cùng với sự hướng dẫn tận tình của TS. Trịnh Tuấn Đạt, em đã tìm hiểu và áp dụng được rất nhiều công nghệ, mô hình mới mà trước đó chưa từng sử dụng qua. </w:t>
      </w:r>
    </w:p>
    <w:p w14:paraId="729381A2" w14:textId="77777777" w:rsidR="002078B2" w:rsidRDefault="002078B2" w:rsidP="002078B2">
      <w:r>
        <w:t>Bên cạnh đó, việc xây dựng một ứng dụng từ đầu đến cuối, trải qua tất cả các quy trình giúp em có một cái nhìn thực tế hơn về phát triển phần mềm, những kiến thức này rất bổ ích và giúp em tự tin hơn trong môi trường công việc sau này.</w:t>
      </w:r>
    </w:p>
    <w:p w14:paraId="1FE1299A" w14:textId="77777777" w:rsidR="002078B2" w:rsidRDefault="002078B2" w:rsidP="00E2322F">
      <w:pPr>
        <w:pStyle w:val="Heading2"/>
      </w:pPr>
      <w:bookmarkStart w:id="213" w:name="_heading=h.3abhhcj" w:colFirst="0" w:colLast="0"/>
      <w:bookmarkEnd w:id="213"/>
      <w:r>
        <w:t>Hướng phát triển</w:t>
      </w:r>
    </w:p>
    <w:p w14:paraId="1C05B544" w14:textId="77777777" w:rsidR="002078B2" w:rsidRDefault="002078B2" w:rsidP="002078B2">
      <w:r>
        <w:t>Như em đã đề cập, hệ thống hiện tại chỉ dừng lại ở mức tư tưởng, vì vậy các chức năng và thông tin của ứng dụng còn rất đơn giản. Trong tương lai, cần phải làm giàu dữ liệu của ứng dụng. Việc này rất nhiều trang web tồn tại đang sử dụng, crawl các nguồn dữ liệu từ các website lớn như chợ tốt và batdongsan.com.vn để bổ sung cho ứng dụng của mình.</w:t>
      </w:r>
    </w:p>
    <w:p w14:paraId="2207ADA6" w14:textId="77777777" w:rsidR="002078B2" w:rsidRDefault="002078B2" w:rsidP="002078B2">
      <w:r>
        <w:t>Trên thực tế, cần chia sẻ rất nhiều thông tin của một ngôi nhà trọ hay cụ thể là cần nhiều ảnh về nhà trọ, ở đây hệ thống mới chỉ đáp ứng cho thêm duy nhất một ảnh. Vì vậy, để hoàn thiện hơn nữa trong tương lai cần để người dùng có thể tải lên nhiều ảnh cho một ngôi nhà.</w:t>
      </w:r>
    </w:p>
    <w:p w14:paraId="1B9D78C6" w14:textId="77777777" w:rsidR="002078B2" w:rsidRDefault="002078B2" w:rsidP="002078B2">
      <w:r>
        <w:t xml:space="preserve">Với chức năng thanh toán phí đăng bài, ở đây em mới đáp ứng hai cách thanh toán qua Zalopay và Momo. Tuy nhiên trên thực tế, rất nhiều người lựa chọn thanh toán bằng các tài khoản ngân hàng đã có. Vì chỉ dừng lại ở việc triển khai local nên các chức năng này em </w:t>
      </w:r>
      <w:r>
        <w:lastRenderedPageBreak/>
        <w:t>chưa tích hợp được vào hệ thống. Khi triển khai thực tế, cần bổ sung thêm việc thanh toán bằng các tài khoản ngân hàng.</w:t>
      </w:r>
    </w:p>
    <w:p w14:paraId="032EF1A4" w14:textId="77777777" w:rsidR="002078B2" w:rsidRDefault="002078B2" w:rsidP="002078B2">
      <w:r>
        <w:t>Với chức năng đăng nhập, muốn đăng nhập trước hết người dùng cần đăng kí tài khoản. Quy trình này có thể mất thời gian và rất nhiều người dùng có thể chuyển sang sử dụng một ứng dụng khác ngay khi cảm thấy khó chịu. Cần tích hợp thêm các phương thức đăng nhập bằng các mạng xã hội như Facebook, Zalo, Github…</w:t>
      </w:r>
    </w:p>
    <w:p w14:paraId="3AF8CC69" w14:textId="77777777" w:rsidR="002078B2" w:rsidRDefault="002078B2" w:rsidP="002078B2">
      <w:r>
        <w:t>Ngoài ra, với nhu cầu đặt ra từ đầu, em muốn hướng tới ứng dụng Web Application của mình có thể chạy trên nhiều nền tảng nên để đáp ứng, trong tương lai cần phát triển giao diện theo hướng đa nền tảng (responsive) để người dùng có thể sử dụng được cả trên điện thoại hay tablet, tăng tính tiện dụng.</w:t>
      </w:r>
    </w:p>
    <w:p w14:paraId="75C6BBF3" w14:textId="77777777" w:rsidR="002078B2" w:rsidRDefault="002078B2" w:rsidP="002078B2"/>
    <w:p w14:paraId="64254805" w14:textId="77777777" w:rsidR="002078B2" w:rsidRDefault="002078B2" w:rsidP="002078B2">
      <w:pPr>
        <w:pStyle w:val="Heading1"/>
        <w:framePr w:wrap="notBeside"/>
        <w:numPr>
          <w:ilvl w:val="0"/>
          <w:numId w:val="14"/>
        </w:numPr>
        <w:ind w:hanging="360"/>
      </w:pPr>
      <w:bookmarkStart w:id="214" w:name="_heading=h.1pgrrkc" w:colFirst="0" w:colLast="0"/>
      <w:bookmarkEnd w:id="214"/>
      <w:r>
        <w:lastRenderedPageBreak/>
        <w:t>Tài liệu tham khảo</w:t>
      </w:r>
    </w:p>
    <w:p w14:paraId="0548D3A4" w14:textId="77777777" w:rsidR="002078B2" w:rsidRDefault="002078B2" w:rsidP="002078B2">
      <w:pPr>
        <w:pBdr>
          <w:top w:val="nil"/>
          <w:left w:val="nil"/>
          <w:bottom w:val="nil"/>
          <w:right w:val="nil"/>
          <w:between w:val="nil"/>
        </w:pBdr>
        <w:spacing w:after="60"/>
        <w:rPr>
          <w:b/>
          <w:color w:val="000000"/>
          <w:sz w:val="32"/>
          <w:szCs w:val="32"/>
        </w:rPr>
      </w:pPr>
    </w:p>
    <w:p w14:paraId="64E0B9DA" w14:textId="77777777" w:rsidR="00BB2183" w:rsidRPr="002078B2" w:rsidRDefault="00BB2183" w:rsidP="002078B2"/>
    <w:sectPr w:rsidR="00BB2183" w:rsidRPr="002078B2" w:rsidSect="00385D18">
      <w:footerReference w:type="default" r:id="rId68"/>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Trinh Tuan Dat" w:date="2022-08-01T09:45:00Z" w:initials="TTD">
    <w:p w14:paraId="6DA713E1" w14:textId="77777777" w:rsidR="00525EC3" w:rsidRDefault="00525EC3">
      <w:pPr>
        <w:pStyle w:val="CommentText"/>
      </w:pPr>
      <w:r>
        <w:rPr>
          <w:rStyle w:val="CommentReference"/>
        </w:rPr>
        <w:annotationRef/>
      </w:r>
      <w:r>
        <w:t>Các đường link em phải để footnote như này</w:t>
      </w:r>
    </w:p>
    <w:p w14:paraId="03C2AC57" w14:textId="77777777" w:rsidR="00525EC3" w:rsidRDefault="00525EC3">
      <w:pPr>
        <w:pStyle w:val="CommentText"/>
      </w:pPr>
    </w:p>
    <w:p w14:paraId="1FE53384" w14:textId="77777777" w:rsidR="00525EC3" w:rsidRDefault="00525EC3">
      <w:pPr>
        <w:pStyle w:val="CommentText"/>
      </w:pPr>
      <w:r>
        <w:t>Đường link của e k dc, em phải trỏ cụ thể tới bài viết</w:t>
      </w:r>
    </w:p>
    <w:p w14:paraId="1854B5CA" w14:textId="77777777" w:rsidR="00956A3C" w:rsidRDefault="00956A3C">
      <w:pPr>
        <w:pStyle w:val="CommentText"/>
      </w:pPr>
    </w:p>
    <w:p w14:paraId="7E39D184" w14:textId="6B69BE77" w:rsidR="00956A3C" w:rsidRDefault="00956A3C">
      <w:pPr>
        <w:pStyle w:val="CommentText"/>
      </w:pPr>
      <w:r>
        <w:t>Em tự sửa ở các chỗ khác nữa</w:t>
      </w:r>
    </w:p>
  </w:comment>
  <w:comment w:id="24" w:author="Trinh Tuan Dat" w:date="2022-08-01T09:54:00Z" w:initials="TTD">
    <w:p w14:paraId="7663CC39" w14:textId="19E1FB9D" w:rsidR="00B91F98" w:rsidRDefault="00B91F98">
      <w:pPr>
        <w:pStyle w:val="CommentText"/>
      </w:pPr>
      <w:r>
        <w:rPr>
          <w:rStyle w:val="CommentReference"/>
        </w:rPr>
        <w:annotationRef/>
      </w:r>
      <w:r>
        <w:t>Lạp luận này của em không okie</w:t>
      </w:r>
    </w:p>
    <w:p w14:paraId="77512E99" w14:textId="77777777" w:rsidR="00B91F98" w:rsidRDefault="00B91F98">
      <w:pPr>
        <w:pStyle w:val="CommentText"/>
      </w:pPr>
    </w:p>
    <w:p w14:paraId="2EDEFEF9" w14:textId="6C74D7E0" w:rsidR="00B91F98" w:rsidRDefault="00B91F98">
      <w:pPr>
        <w:pStyle w:val="CommentText"/>
      </w:pPr>
      <w:r>
        <w:t>GIờ có rất nhiều trang web thuê trọ, tìm nhà trọ, họ thường đăng vào đó</w:t>
      </w:r>
    </w:p>
  </w:comment>
  <w:comment w:id="30" w:author="Trinh Tuan Dat" w:date="2022-08-01T10:22:00Z" w:initials="TTD">
    <w:p w14:paraId="5531A928" w14:textId="527B2522" w:rsidR="00B91F98" w:rsidRDefault="00B91F98">
      <w:pPr>
        <w:pStyle w:val="CommentText"/>
      </w:pPr>
      <w:r>
        <w:rPr>
          <w:rStyle w:val="CommentReference"/>
        </w:rPr>
        <w:annotationRef/>
      </w:r>
      <w:r>
        <w:t>Nói qua luôn ở đây</w:t>
      </w:r>
    </w:p>
  </w:comment>
  <w:comment w:id="32" w:author="Trinh Tuan Dat" w:date="2022-08-01T10:22:00Z" w:initials="TTD">
    <w:p w14:paraId="459EAC9F" w14:textId="330DEF9F" w:rsidR="00457C67" w:rsidRDefault="00457C67">
      <w:pPr>
        <w:pStyle w:val="CommentText"/>
      </w:pPr>
      <w:r>
        <w:rPr>
          <w:rStyle w:val="CommentReference"/>
        </w:rPr>
        <w:annotationRef/>
      </w:r>
      <w:r>
        <w:rPr>
          <w:rStyle w:val="CommentReference"/>
        </w:rPr>
        <w:t>H</w:t>
      </w:r>
      <w:r>
        <w:t>ạn chế tối đa K dùng em tôi</w:t>
      </w:r>
    </w:p>
  </w:comment>
  <w:comment w:id="31" w:author="Trinh Tuan Dat" w:date="2022-08-01T10:37:00Z" w:initials="TTD">
    <w:p w14:paraId="0080A6A7" w14:textId="77777777" w:rsidR="004518EE" w:rsidRDefault="004518EE">
      <w:pPr>
        <w:pStyle w:val="CommentText"/>
        <w:rPr>
          <w:noProof/>
        </w:rPr>
      </w:pPr>
      <w:r>
        <w:rPr>
          <w:rStyle w:val="CommentReference"/>
        </w:rPr>
        <w:annotationRef/>
      </w:r>
      <w:r>
        <w:t xml:space="preserve">Em phải phân tích các nhược điểm </w:t>
      </w:r>
      <w:r w:rsidR="005C57AC">
        <w:rPr>
          <w:noProof/>
        </w:rPr>
        <w:t xml:space="preserve">của các website </w:t>
      </w:r>
      <w:r>
        <w:t>hiẹn tại</w:t>
      </w:r>
      <w:r w:rsidR="005C57AC">
        <w:rPr>
          <w:noProof/>
        </w:rPr>
        <w:t>, từ đó nói rõ em sẽ làm gì ở ĐATN này</w:t>
      </w:r>
    </w:p>
    <w:p w14:paraId="1E84A5B2" w14:textId="7F45600B" w:rsidR="004518EE" w:rsidRDefault="005C57AC">
      <w:pPr>
        <w:pStyle w:val="CommentText"/>
      </w:pPr>
      <w:r>
        <w:rPr>
          <w:noProof/>
        </w:rPr>
        <w:t>NGoài các chức năng cơ bản, em còn giải quyết các vấn đề gì nữa?</w:t>
      </w:r>
    </w:p>
  </w:comment>
  <w:comment w:id="34" w:author="Trinh Tuan Dat" w:date="2022-08-01T10:43:00Z" w:initials="TTD">
    <w:p w14:paraId="27D24F0B" w14:textId="77777777" w:rsidR="000B250D" w:rsidRDefault="000B250D">
      <w:pPr>
        <w:pStyle w:val="CommentText"/>
      </w:pPr>
      <w:r>
        <w:rPr>
          <w:rStyle w:val="CommentReference"/>
        </w:rPr>
        <w:annotationRef/>
      </w:r>
      <w:r>
        <w:t>ĐỊnh hướng giải pháp k chỉ là về mặt công nghệ, còn là về mặt chức năng</w:t>
      </w:r>
    </w:p>
    <w:p w14:paraId="3AB3EB44" w14:textId="77777777" w:rsidR="000B250D" w:rsidRDefault="000B250D">
      <w:pPr>
        <w:pStyle w:val="CommentText"/>
      </w:pPr>
    </w:p>
    <w:p w14:paraId="3143DBA8" w14:textId="77777777" w:rsidR="000B250D" w:rsidRDefault="000B250D">
      <w:pPr>
        <w:pStyle w:val="CommentText"/>
      </w:pPr>
      <w:r>
        <w:t>Em tham khảo cách viết của các bạn khác</w:t>
      </w:r>
    </w:p>
    <w:p w14:paraId="26FEACA5" w14:textId="77777777" w:rsidR="000B250D" w:rsidRDefault="000B250D">
      <w:pPr>
        <w:pStyle w:val="CommentText"/>
      </w:pPr>
    </w:p>
    <w:p w14:paraId="42921162" w14:textId="343D595C" w:rsidR="000B250D" w:rsidRDefault="000B250D">
      <w:pPr>
        <w:pStyle w:val="CommentText"/>
      </w:pPr>
      <w:r>
        <w:t xml:space="preserve">Ngoài ra ở phần 1.2 em nêu được mục tiêu của em, phần này em phải nói được ý tưởng để giải quyết các vấn đề tương ứng, và đạt được các mục itieeu đó </w:t>
      </w:r>
    </w:p>
  </w:comment>
  <w:comment w:id="35" w:author="Trinh Tuan Dat" w:date="2022-08-01T10:42:00Z" w:initials="TTD">
    <w:p w14:paraId="24E84761" w14:textId="43E85EBC" w:rsidR="000B250D" w:rsidRDefault="000B250D">
      <w:pPr>
        <w:pStyle w:val="CommentText"/>
      </w:pPr>
      <w:r>
        <w:rPr>
          <w:rStyle w:val="CommentReference"/>
        </w:rPr>
        <w:annotationRef/>
      </w:r>
      <w:r>
        <w:t>Đoạn này k cần dài dòng, do k có ý gì hay ho. Em nỏi đơn giản trong 2 câu thôi</w:t>
      </w:r>
    </w:p>
  </w:comment>
  <w:comment w:id="43" w:author="Trinh Tuan Dat" w:date="2022-08-01T10:47:00Z" w:initials="TTD">
    <w:p w14:paraId="69972912" w14:textId="77777777" w:rsidR="000B250D" w:rsidRDefault="000B250D">
      <w:pPr>
        <w:pStyle w:val="CommentText"/>
      </w:pPr>
      <w:r>
        <w:rPr>
          <w:rStyle w:val="CommentReference"/>
        </w:rPr>
        <w:annotationRef/>
      </w:r>
      <w:r>
        <w:t>Mọi bảng, hình: chữ và các chi tiết phải rõ nét</w:t>
      </w:r>
    </w:p>
    <w:p w14:paraId="39176DB8" w14:textId="77777777" w:rsidR="000B250D" w:rsidRDefault="000B250D">
      <w:pPr>
        <w:pStyle w:val="CommentText"/>
      </w:pPr>
    </w:p>
    <w:p w14:paraId="49B73B7D" w14:textId="77777777" w:rsidR="000B250D" w:rsidRDefault="000B250D">
      <w:pPr>
        <w:pStyle w:val="CommentText"/>
      </w:pPr>
      <w:r>
        <w:t>Phải có ít nhất 1 lần tham chiếu, để người đọc biết khi nào thì nhìn vào hình/bảng</w:t>
      </w:r>
    </w:p>
    <w:p w14:paraId="54A65F90" w14:textId="77777777" w:rsidR="000B250D" w:rsidRDefault="000B250D">
      <w:pPr>
        <w:pStyle w:val="CommentText"/>
      </w:pPr>
    </w:p>
    <w:p w14:paraId="02ED7A01" w14:textId="77777777" w:rsidR="000B250D" w:rsidRDefault="000B250D">
      <w:pPr>
        <w:pStyle w:val="CommentText"/>
      </w:pPr>
      <w:r>
        <w:t>Đồng thời phải có ít nhất 1 đoạn giải thích về hình/bảng đó, hướng đẫn người đọc hiểu ý tưởng, hiểu các ý muốn nói trong hình/bảng đó.</w:t>
      </w:r>
    </w:p>
    <w:p w14:paraId="7C2D2D6F" w14:textId="77777777" w:rsidR="000B250D" w:rsidRDefault="000B250D">
      <w:pPr>
        <w:pStyle w:val="CommentText"/>
      </w:pPr>
    </w:p>
    <w:p w14:paraId="28FC6BD6" w14:textId="77777777" w:rsidR="000B250D" w:rsidRDefault="000B250D">
      <w:pPr>
        <w:pStyle w:val="CommentText"/>
      </w:pPr>
      <w:r>
        <w:t>VD em phải phân tích ra về bảng này. Người đọctự nhìn bảng này k hiểu được</w:t>
      </w:r>
    </w:p>
    <w:p w14:paraId="247C881D" w14:textId="77777777" w:rsidR="000B250D" w:rsidRDefault="000B250D">
      <w:pPr>
        <w:pStyle w:val="CommentText"/>
      </w:pPr>
    </w:p>
    <w:p w14:paraId="67ED541C" w14:textId="1089E565" w:rsidR="000B250D" w:rsidRDefault="000B250D">
      <w:pPr>
        <w:pStyle w:val="CommentText"/>
      </w:pPr>
    </w:p>
  </w:comment>
  <w:comment w:id="47" w:author="Trinh Tuan Dat" w:date="2022-08-01T10:54:00Z" w:initials="TTD">
    <w:p w14:paraId="1861EC95" w14:textId="06C2D8E3" w:rsidR="00610525" w:rsidRDefault="00610525">
      <w:pPr>
        <w:pStyle w:val="CommentText"/>
      </w:pPr>
      <w:r>
        <w:rPr>
          <w:rStyle w:val="CommentReference"/>
        </w:rPr>
        <w:annotationRef/>
      </w:r>
      <w:r>
        <w:t>Vẽ lại, sao cho các đường k giao cắt nhau</w:t>
      </w:r>
    </w:p>
  </w:comment>
  <w:comment w:id="48" w:author="Phuong Trung Duc 20173030" w:date="2022-08-01T22:38:00Z" w:initials="PTD2">
    <w:p w14:paraId="1F22655B" w14:textId="77777777" w:rsidR="00210930" w:rsidRDefault="00210930" w:rsidP="00BA6F6B">
      <w:pPr>
        <w:pStyle w:val="CommentText"/>
        <w:jc w:val="left"/>
      </w:pPr>
      <w:r>
        <w:rPr>
          <w:rStyle w:val="CommentReference"/>
        </w:rPr>
        <w:annotationRef/>
      </w:r>
      <w:r>
        <w:t xml:space="preserve">Không thể vẽ mà không có đường nào giao nhau </w:t>
      </w:r>
    </w:p>
  </w:comment>
  <w:comment w:id="54" w:author="Trinh Tuan Dat" w:date="2022-08-01T10:55:00Z" w:initials="TTD">
    <w:p w14:paraId="3B1EDCBD" w14:textId="6BDD4E97" w:rsidR="00610525" w:rsidRDefault="00610525">
      <w:pPr>
        <w:pStyle w:val="CommentText"/>
      </w:pPr>
      <w:r>
        <w:rPr>
          <w:rStyle w:val="CommentReference"/>
        </w:rPr>
        <w:annotationRef/>
      </w:r>
      <w:r>
        <w:t>Admin</w:t>
      </w:r>
    </w:p>
  </w:comment>
  <w:comment w:id="55" w:author="Phuong Trung Duc 20173030" w:date="2022-08-01T22:39:00Z" w:initials="PTD2">
    <w:p w14:paraId="64CDDF39" w14:textId="77777777" w:rsidR="00210930" w:rsidRDefault="00210930" w:rsidP="009851FB">
      <w:pPr>
        <w:pStyle w:val="CommentText"/>
        <w:jc w:val="left"/>
      </w:pPr>
      <w:r>
        <w:rPr>
          <w:rStyle w:val="CommentReference"/>
        </w:rPr>
        <w:annotationRef/>
      </w:r>
      <w:r>
        <w:t>Là sao ạ? Em không hiểu ý thầy ạ.</w:t>
      </w:r>
    </w:p>
  </w:comment>
  <w:comment w:id="104" w:author="Trinh Tuan Dat" w:date="2022-08-01T10:56:00Z" w:initials="TTD">
    <w:p w14:paraId="351F78BA" w14:textId="0108932E" w:rsidR="00610525" w:rsidRDefault="00610525">
      <w:pPr>
        <w:pStyle w:val="CommentText"/>
      </w:pPr>
      <w:r>
        <w:rPr>
          <w:rStyle w:val="CommentReference"/>
        </w:rPr>
        <w:annotationRef/>
      </w:r>
      <w:r>
        <w:t>K viết dạng gạch đầu dòng, cần diễn giải thành đoạn văn đầy đủ</w:t>
      </w:r>
    </w:p>
  </w:comment>
  <w:comment w:id="106" w:author="Trinh Tuan Dat" w:date="2022-08-01T10:57:00Z" w:initials="TTD">
    <w:p w14:paraId="5AAEE1AE" w14:textId="77777777" w:rsidR="001646BA" w:rsidRDefault="001646BA">
      <w:pPr>
        <w:pStyle w:val="CommentText"/>
      </w:pPr>
      <w:r>
        <w:rPr>
          <w:rStyle w:val="CommentReference"/>
        </w:rPr>
        <w:annotationRef/>
      </w:r>
      <w:r>
        <w:t xml:space="preserve">Mỗi phần công nghệ </w:t>
      </w:r>
      <w:r w:rsidR="001943DC">
        <w:t>khi trình bày phải liên hệ với ĐATN của em</w:t>
      </w:r>
    </w:p>
    <w:p w14:paraId="7469D74B" w14:textId="77777777" w:rsidR="001943DC" w:rsidRDefault="001943DC">
      <w:pPr>
        <w:pStyle w:val="CommentText"/>
      </w:pPr>
    </w:p>
    <w:p w14:paraId="7ECE2004" w14:textId="7F82856E" w:rsidR="001943DC" w:rsidRDefault="001943DC">
      <w:pPr>
        <w:pStyle w:val="CommentText"/>
      </w:pPr>
      <w:r>
        <w:t>Cụ thể em dùng công nghệ đó làm gì trong đồ án, vì sao lại chọn công nghệ đó, mà k chọn những công nghệ khác</w:t>
      </w:r>
    </w:p>
  </w:comment>
  <w:comment w:id="173" w:author="Trinh Tuan Dat" w:date="2022-08-01T11:02:00Z" w:initials="TTD">
    <w:p w14:paraId="55036867" w14:textId="09EF0A2C" w:rsidR="001943DC" w:rsidRDefault="001943DC">
      <w:pPr>
        <w:pStyle w:val="CommentText"/>
      </w:pPr>
      <w:r>
        <w:rPr>
          <w:rStyle w:val="CommentReference"/>
        </w:rPr>
        <w:annotationRef/>
      </w:r>
      <w:r>
        <w:t xml:space="preserve">Em chú ý đặt tiêu đề hợp lý cho các đóng góp nổi bật, k phải mục nào cũng dùng từ giải pháp. </w:t>
      </w:r>
    </w:p>
    <w:p w14:paraId="50C5AAEA" w14:textId="77777777" w:rsidR="001943DC" w:rsidRDefault="001943DC">
      <w:pPr>
        <w:pStyle w:val="CommentText"/>
      </w:pPr>
    </w:p>
    <w:p w14:paraId="29BD8670" w14:textId="3802C79A" w:rsidR="001943DC" w:rsidRDefault="001943DC">
      <w:pPr>
        <w:pStyle w:val="CommentText"/>
      </w:pPr>
      <w:r>
        <w:t>Tiêu đề, từ ngữ phải diễn tả đúng bản chất</w:t>
      </w:r>
    </w:p>
  </w:comment>
  <w:comment w:id="174" w:author="Trinh Tuan Dat" w:date="2022-08-01T11:01:00Z" w:initials="TTD">
    <w:p w14:paraId="20CE35E2" w14:textId="3EBA0787" w:rsidR="001943DC" w:rsidRDefault="001943DC">
      <w:pPr>
        <w:pStyle w:val="CommentText"/>
      </w:pPr>
      <w:r>
        <w:rPr>
          <w:rStyle w:val="CommentReference"/>
        </w:rPr>
        <w:annotationRef/>
      </w:r>
      <w:r>
        <w:t>Cái này em phải phân tích lại cho rõ ràng. Không copy phần trước mà diễn đạt theo cách khác, vẫn cùng ý cũ</w:t>
      </w:r>
    </w:p>
  </w:comment>
  <w:comment w:id="175" w:author="Trinh Tuan Dat" w:date="2022-08-01T11:06:00Z" w:initials="TTD">
    <w:p w14:paraId="12D3EE6C" w14:textId="77777777" w:rsidR="00B7289B" w:rsidRDefault="00B7289B" w:rsidP="00B7289B">
      <w:pPr>
        <w:pStyle w:val="CommentText"/>
      </w:pPr>
      <w:r>
        <w:rPr>
          <w:rStyle w:val="CommentReference"/>
        </w:rPr>
        <w:annotationRef/>
      </w:r>
      <w:r>
        <w:rPr>
          <w:rStyle w:val="CommentReference"/>
        </w:rPr>
        <w:annotationRef/>
      </w:r>
      <w:r>
        <w:t>Em phải phân tích thành đoạn văn rõ ràng, thuyết phục, sao cho người ta thấy là đóng góp nổi bật</w:t>
      </w:r>
    </w:p>
    <w:p w14:paraId="676E5C88" w14:textId="77777777" w:rsidR="00B7289B" w:rsidRDefault="00B7289B" w:rsidP="00B7289B">
      <w:pPr>
        <w:pStyle w:val="CommentText"/>
      </w:pPr>
    </w:p>
    <w:p w14:paraId="0FE0A932" w14:textId="77777777" w:rsidR="00B7289B" w:rsidRDefault="00B7289B" w:rsidP="00B7289B">
      <w:pPr>
        <w:pStyle w:val="CommentText"/>
      </w:pPr>
      <w:r>
        <w:t>Tham khảo các ĐATn khác</w:t>
      </w:r>
    </w:p>
    <w:p w14:paraId="38C7AA32" w14:textId="77777777" w:rsidR="00B7289B" w:rsidRDefault="00B7289B" w:rsidP="00B7289B">
      <w:pPr>
        <w:pStyle w:val="CommentText"/>
      </w:pPr>
    </w:p>
    <w:p w14:paraId="639A2246" w14:textId="77777777" w:rsidR="00B7289B" w:rsidRDefault="00B7289B">
      <w:pPr>
        <w:pStyle w:val="CommentText"/>
      </w:pPr>
      <w:r>
        <w:t>Ở đây em nói dài nhưng toàn ý linh tinh là nhiều, k có mấy ý hay ho</w:t>
      </w:r>
    </w:p>
    <w:p w14:paraId="4A177BC6" w14:textId="77777777" w:rsidR="00B7289B" w:rsidRDefault="00B7289B">
      <w:pPr>
        <w:pStyle w:val="CommentText"/>
      </w:pPr>
    </w:p>
    <w:p w14:paraId="219B3A5B" w14:textId="77777777" w:rsidR="00B7289B" w:rsidRDefault="00B7289B">
      <w:pPr>
        <w:pStyle w:val="CommentText"/>
      </w:pPr>
      <w:r>
        <w:t>Cũng k dc rõ ràng. Đáng nhẽ em phải giải thích rõ em lấy các loại tiện ích nào: chợ, siêu thị, gym, …</w:t>
      </w:r>
    </w:p>
    <w:p w14:paraId="21EF2180" w14:textId="77777777" w:rsidR="00B7289B" w:rsidRDefault="00B7289B">
      <w:pPr>
        <w:pStyle w:val="CommentText"/>
      </w:pPr>
    </w:p>
    <w:p w14:paraId="288AE178" w14:textId="77777777" w:rsidR="00B7289B" w:rsidRDefault="00B7289B">
      <w:pPr>
        <w:pStyle w:val="CommentText"/>
      </w:pPr>
      <w:r>
        <w:t>Em lấy ở đâu, lấy ntn</w:t>
      </w:r>
    </w:p>
    <w:p w14:paraId="0AFED8E9" w14:textId="77777777" w:rsidR="00B7289B" w:rsidRDefault="00B7289B">
      <w:pPr>
        <w:pStyle w:val="CommentText"/>
      </w:pPr>
    </w:p>
    <w:p w14:paraId="4971F1B1" w14:textId="09497EC3" w:rsidR="00B7289B" w:rsidRDefault="00B7289B">
      <w:pPr>
        <w:pStyle w:val="CommentText"/>
      </w:pPr>
      <w:r>
        <w:t>Cách em hiển thị ntn cho tối ưu, ví dụ cho người dùng tùy chọn hiển thị loại tiện ích mong muôn</w:t>
      </w:r>
    </w:p>
  </w:comment>
  <w:comment w:id="176" w:author="Phuong Trung Duc 20173030" w:date="2022-08-02T00:36:00Z" w:initials="PTD2">
    <w:p w14:paraId="7BEB1274" w14:textId="77777777" w:rsidR="0038089B" w:rsidRDefault="0038089B" w:rsidP="000B1A23">
      <w:pPr>
        <w:pStyle w:val="CommentText"/>
        <w:jc w:val="left"/>
      </w:pPr>
      <w:r>
        <w:rPr>
          <w:rStyle w:val="CommentReference"/>
        </w:rPr>
        <w:annotationRef/>
      </w:r>
      <w:r>
        <w:t>Download lại document nên em mất ref của hình ảnh, ở đây em tạm thời đánh lại từ số 1 và sẽ bổ sung phần đánh số lại sau ạ.</w:t>
      </w:r>
    </w:p>
  </w:comment>
  <w:comment w:id="187" w:author="Trinh Tuan Dat" w:date="2022-08-01T11:21:00Z" w:initials="TTD">
    <w:p w14:paraId="6C5E5E4E" w14:textId="376B3A90" w:rsidR="00C37D68" w:rsidRDefault="00C37D68">
      <w:pPr>
        <w:pStyle w:val="CommentText"/>
      </w:pPr>
      <w:r>
        <w:rPr>
          <w:rStyle w:val="CommentReference"/>
        </w:rPr>
        <w:annotationRef/>
      </w:r>
      <w:r>
        <w:t>Dù là liên hẹ tới các phần khác, cũng phải nói qua</w:t>
      </w:r>
    </w:p>
    <w:p w14:paraId="392EF089" w14:textId="77777777" w:rsidR="00C37D68" w:rsidRDefault="00C37D68">
      <w:pPr>
        <w:pStyle w:val="CommentText"/>
      </w:pPr>
    </w:p>
    <w:p w14:paraId="4FFDA34E" w14:textId="310B7BBA" w:rsidR="00C37D68" w:rsidRDefault="00C37D68">
      <w:pPr>
        <w:pStyle w:val="CommentText"/>
      </w:pPr>
      <w:r>
        <w:t>Sao cho người ta lười k vào các phần khác đọc thì đọc tóm tắt ở đay cũng hiểu rồi</w:t>
      </w:r>
    </w:p>
  </w:comment>
  <w:comment w:id="189" w:author="Trinh Tuan Dat" w:date="2022-08-01T11:22:00Z" w:initials="TTD">
    <w:p w14:paraId="327021CD" w14:textId="42C48BB5" w:rsidR="00C37D68" w:rsidRDefault="00C37D68">
      <w:pPr>
        <w:pStyle w:val="CommentText"/>
      </w:pPr>
      <w:r>
        <w:rPr>
          <w:rStyle w:val="CommentReference"/>
        </w:rPr>
        <w:annotationRef/>
      </w:r>
      <w:r>
        <w:t>Vấn đề là có gì đặc biệt, sáng tạo em phải phân tích ra trước, để người đọc đồng ý đó là đóng góp nổi bật</w:t>
      </w:r>
    </w:p>
    <w:p w14:paraId="6EA110C8" w14:textId="77777777" w:rsidR="00C37D68" w:rsidRDefault="00C37D68">
      <w:pPr>
        <w:pStyle w:val="CommentText"/>
      </w:pPr>
    </w:p>
    <w:p w14:paraId="1FEA1467" w14:textId="01E0E919" w:rsidR="00C37D68" w:rsidRDefault="00C37D68">
      <w:pPr>
        <w:pStyle w:val="CommentText"/>
      </w:pPr>
      <w:r>
        <w:t>Sau đó e mới nói chi tiết cách làm, và cũng phải nhấn mạnh có gì đặc biệt/nổi bật</w:t>
      </w:r>
    </w:p>
  </w:comment>
  <w:comment w:id="191" w:author="Trinh Tuan Dat" w:date="2022-08-01T11:24:00Z" w:initials="TTD">
    <w:p w14:paraId="5CC35AC5" w14:textId="1A0064CD" w:rsidR="006E26CE" w:rsidRDefault="006E26CE">
      <w:pPr>
        <w:pStyle w:val="CommentText"/>
      </w:pPr>
      <w:r>
        <w:rPr>
          <w:rStyle w:val="CommentReference"/>
        </w:rPr>
        <w:annotationRef/>
      </w:r>
      <w:r>
        <w:t>Hình k dc đề background, đen, in ra sẽ k nhìn thấy gì</w:t>
      </w:r>
    </w:p>
  </w:comment>
  <w:comment w:id="193" w:author="Trinh Tuan Dat" w:date="2022-08-01T11:24:00Z" w:initials="TTD">
    <w:p w14:paraId="1D337FAF" w14:textId="77777777" w:rsidR="006E26CE" w:rsidRDefault="006E26CE">
      <w:pPr>
        <w:pStyle w:val="CommentText"/>
      </w:pPr>
      <w:r>
        <w:rPr>
          <w:rStyle w:val="CommentReference"/>
        </w:rPr>
        <w:annotationRef/>
      </w:r>
      <w:r>
        <w:t>Chữ quá nhỏ, k đảm bảo yêu cầu</w:t>
      </w:r>
    </w:p>
    <w:p w14:paraId="754E9BEF" w14:textId="77777777" w:rsidR="006E26CE" w:rsidRDefault="006E26CE">
      <w:pPr>
        <w:pStyle w:val="CommentText"/>
      </w:pPr>
    </w:p>
    <w:p w14:paraId="7BAEAE68" w14:textId="2A7FF8B2" w:rsidR="006E26CE" w:rsidRDefault="006E26CE">
      <w:pPr>
        <w:pStyle w:val="CommentText"/>
      </w:pPr>
      <w:r>
        <w:t>Font chữ tối thiểu bé hơn font bên ngoài 2pt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39D184" w15:done="1"/>
  <w15:commentEx w15:paraId="2EDEFEF9" w15:done="1"/>
  <w15:commentEx w15:paraId="5531A928" w15:done="1"/>
  <w15:commentEx w15:paraId="459EAC9F" w15:done="1"/>
  <w15:commentEx w15:paraId="1E84A5B2" w15:done="1"/>
  <w15:commentEx w15:paraId="42921162" w15:done="1"/>
  <w15:commentEx w15:paraId="24E84761" w15:done="1"/>
  <w15:commentEx w15:paraId="67ED541C" w15:done="1"/>
  <w15:commentEx w15:paraId="1861EC95" w15:done="0"/>
  <w15:commentEx w15:paraId="1F22655B" w15:paraIdParent="1861EC95" w15:done="0"/>
  <w15:commentEx w15:paraId="3B1EDCBD" w15:done="0"/>
  <w15:commentEx w15:paraId="64CDDF39" w15:paraIdParent="3B1EDCBD" w15:done="0"/>
  <w15:commentEx w15:paraId="351F78BA" w15:done="1"/>
  <w15:commentEx w15:paraId="7ECE2004" w15:done="1"/>
  <w15:commentEx w15:paraId="29BD8670" w15:done="1"/>
  <w15:commentEx w15:paraId="20CE35E2" w15:done="1"/>
  <w15:commentEx w15:paraId="4971F1B1" w15:done="1"/>
  <w15:commentEx w15:paraId="7BEB1274" w15:done="0"/>
  <w15:commentEx w15:paraId="4FFDA34E" w15:done="1"/>
  <w15:commentEx w15:paraId="1FEA1467" w15:done="1"/>
  <w15:commentEx w15:paraId="5CC35AC5" w15:done="1"/>
  <w15:commentEx w15:paraId="7BAEAE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21F21" w16cex:dateUtc="2022-08-01T02:45:00Z"/>
  <w16cex:commentExtensible w16cex:durableId="2692216C" w16cex:dateUtc="2022-08-01T02:54:00Z"/>
  <w16cex:commentExtensible w16cex:durableId="269227D4" w16cex:dateUtc="2022-08-01T03:22:00Z"/>
  <w16cex:commentExtensible w16cex:durableId="269227E0" w16cex:dateUtc="2022-08-01T03:22:00Z"/>
  <w16cex:commentExtensible w16cex:durableId="26922B85" w16cex:dateUtc="2022-08-01T03:37:00Z"/>
  <w16cex:commentExtensible w16cex:durableId="26922CCB" w16cex:dateUtc="2022-08-01T03:43:00Z"/>
  <w16cex:commentExtensible w16cex:durableId="26922CB0" w16cex:dateUtc="2022-08-01T03:42:00Z"/>
  <w16cex:commentExtensible w16cex:durableId="26922DBA" w16cex:dateUtc="2022-08-01T03:47:00Z"/>
  <w16cex:commentExtensible w16cex:durableId="26922F61" w16cex:dateUtc="2022-08-01T03:54:00Z"/>
  <w16cex:commentExtensible w16cex:durableId="2692D450" w16cex:dateUtc="2022-08-01T15:38:00Z"/>
  <w16cex:commentExtensible w16cex:durableId="26922F87" w16cex:dateUtc="2022-08-01T03:55:00Z"/>
  <w16cex:commentExtensible w16cex:durableId="2692D48B" w16cex:dateUtc="2022-08-01T15:39:00Z"/>
  <w16cex:commentExtensible w16cex:durableId="26922FDC" w16cex:dateUtc="2022-08-01T03:56:00Z"/>
  <w16cex:commentExtensible w16cex:durableId="26923004" w16cex:dateUtc="2022-08-01T03:57:00Z"/>
  <w16cex:commentExtensible w16cex:durableId="26923161" w16cex:dateUtc="2022-08-01T04:02:00Z"/>
  <w16cex:commentExtensible w16cex:durableId="26923101" w16cex:dateUtc="2022-08-01T04:01:00Z"/>
  <w16cex:commentExtensible w16cex:durableId="2692321D" w16cex:dateUtc="2022-08-01T04:06:00Z"/>
  <w16cex:commentExtensible w16cex:durableId="2692F026" w16cex:dateUtc="2022-08-01T17:36:00Z"/>
  <w16cex:commentExtensible w16cex:durableId="269235C1" w16cex:dateUtc="2022-08-01T04:21:00Z"/>
  <w16cex:commentExtensible w16cex:durableId="269235E9" w16cex:dateUtc="2022-08-01T04:22:00Z"/>
  <w16cex:commentExtensible w16cex:durableId="26923654" w16cex:dateUtc="2022-08-01T04:24:00Z"/>
  <w16cex:commentExtensible w16cex:durableId="26923660" w16cex:dateUtc="2022-08-01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39D184" w16cid:durableId="26921F21"/>
  <w16cid:commentId w16cid:paraId="2EDEFEF9" w16cid:durableId="2692216C"/>
  <w16cid:commentId w16cid:paraId="5531A928" w16cid:durableId="269227D4"/>
  <w16cid:commentId w16cid:paraId="459EAC9F" w16cid:durableId="269227E0"/>
  <w16cid:commentId w16cid:paraId="1E84A5B2" w16cid:durableId="26922B85"/>
  <w16cid:commentId w16cid:paraId="42921162" w16cid:durableId="26922CCB"/>
  <w16cid:commentId w16cid:paraId="24E84761" w16cid:durableId="26922CB0"/>
  <w16cid:commentId w16cid:paraId="67ED541C" w16cid:durableId="26922DBA"/>
  <w16cid:commentId w16cid:paraId="1861EC95" w16cid:durableId="26922F61"/>
  <w16cid:commentId w16cid:paraId="1F22655B" w16cid:durableId="2692D450"/>
  <w16cid:commentId w16cid:paraId="3B1EDCBD" w16cid:durableId="26922F87"/>
  <w16cid:commentId w16cid:paraId="64CDDF39" w16cid:durableId="2692D48B"/>
  <w16cid:commentId w16cid:paraId="351F78BA" w16cid:durableId="26922FDC"/>
  <w16cid:commentId w16cid:paraId="7ECE2004" w16cid:durableId="26923004"/>
  <w16cid:commentId w16cid:paraId="29BD8670" w16cid:durableId="26923161"/>
  <w16cid:commentId w16cid:paraId="20CE35E2" w16cid:durableId="26923101"/>
  <w16cid:commentId w16cid:paraId="4971F1B1" w16cid:durableId="2692321D"/>
  <w16cid:commentId w16cid:paraId="7BEB1274" w16cid:durableId="2692F026"/>
  <w16cid:commentId w16cid:paraId="4FFDA34E" w16cid:durableId="269235C1"/>
  <w16cid:commentId w16cid:paraId="1FEA1467" w16cid:durableId="269235E9"/>
  <w16cid:commentId w16cid:paraId="5CC35AC5" w16cid:durableId="26923654"/>
  <w16cid:commentId w16cid:paraId="7BAEAE68" w16cid:durableId="269236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FA6B1" w14:textId="77777777" w:rsidR="00BB3091" w:rsidRDefault="00BB3091" w:rsidP="00045F16">
      <w:pPr>
        <w:spacing w:before="0" w:after="0" w:line="240" w:lineRule="auto"/>
      </w:pPr>
      <w:r>
        <w:separator/>
      </w:r>
    </w:p>
  </w:endnote>
  <w:endnote w:type="continuationSeparator" w:id="0">
    <w:p w14:paraId="55DA31AA" w14:textId="77777777" w:rsidR="00BB3091" w:rsidRDefault="00BB3091"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panose1 w:val="00000000000000000000"/>
    <w:charset w:val="00"/>
    <w:family w:val="roman"/>
    <w:notTrueType/>
    <w:pitch w:val="default"/>
  </w:font>
  <w:font w:name="TimesNewRomanPS-BoldMT">
    <w:panose1 w:val="00000000000000000000"/>
    <w:charset w:val="00"/>
    <w:family w:val="roman"/>
    <w:notTrueType/>
    <w:pitch w:val="default"/>
  </w:font>
  <w:font w:name="Symbo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noPr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C687" w14:textId="25B5C86D"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650DD91"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C3C7" w14:textId="77777777"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1474D56"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E76BDC" w:rsidRDefault="00E76BD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D36D5" w14:textId="77777777" w:rsidR="00BB3091" w:rsidRDefault="00BB3091" w:rsidP="00045F16">
      <w:pPr>
        <w:spacing w:before="0" w:after="0" w:line="240" w:lineRule="auto"/>
      </w:pPr>
      <w:r>
        <w:separator/>
      </w:r>
    </w:p>
  </w:footnote>
  <w:footnote w:type="continuationSeparator" w:id="0">
    <w:p w14:paraId="4DE1F95C" w14:textId="77777777" w:rsidR="00BB3091" w:rsidRDefault="00BB3091" w:rsidP="00045F16">
      <w:pPr>
        <w:spacing w:before="0" w:after="0" w:line="240" w:lineRule="auto"/>
      </w:pPr>
      <w:r>
        <w:continuationSeparator/>
      </w:r>
    </w:p>
  </w:footnote>
  <w:footnote w:id="1">
    <w:p w14:paraId="222AAFDF" w14:textId="733BF87C" w:rsidR="00D22846" w:rsidRDefault="00525EC3">
      <w:pPr>
        <w:pStyle w:val="FootnoteText"/>
        <w:jc w:val="left"/>
        <w:pPrChange w:id="13" w:author="Phuong Trung Duc 20173030" w:date="2022-08-01T21:13:00Z">
          <w:pPr>
            <w:pStyle w:val="FootnoteText"/>
          </w:pPr>
        </w:pPrChange>
      </w:pPr>
      <w:ins w:id="14" w:author="Trinh Tuan Dat" w:date="2022-08-01T09:44:00Z">
        <w:r>
          <w:rPr>
            <w:rStyle w:val="FootnoteReference"/>
          </w:rPr>
          <w:footnoteRef/>
        </w:r>
      </w:ins>
      <w:ins w:id="15" w:author="Phuong Trung Duc 20173030" w:date="2022-08-01T20:53:00Z">
        <w:r w:rsidR="00D22846">
          <w:t xml:space="preserve"> </w:t>
        </w:r>
      </w:ins>
      <w:ins w:id="16" w:author="Trinh Tuan Dat" w:date="2022-08-01T09:44:00Z">
        <w:del w:id="17" w:author="Phuong Trung Duc 20173030" w:date="2022-08-01T20:53:00Z">
          <w:r w:rsidDel="00D22846">
            <w:delText xml:space="preserve"> </w:delText>
          </w:r>
        </w:del>
      </w:ins>
      <w:ins w:id="18" w:author="Phuong Trung Duc 20173030" w:date="2022-08-01T21:12:00Z">
        <w:r w:rsidR="004C4C5F">
          <w:fldChar w:fldCharType="begin"/>
        </w:r>
        <w:r w:rsidR="004C4C5F">
          <w:instrText xml:space="preserve"> HYPERLINK "</w:instrText>
        </w:r>
      </w:ins>
      <w:ins w:id="19" w:author="Phuong Trung Duc 20173030" w:date="2022-08-01T20:53:00Z">
        <w:r w:rsidR="004C4C5F" w:rsidRPr="00D22846">
          <w:instrText>https://moc.gov.vn/vn/tin-tuc/1184/72048/som-giai-quyet-nhu-cau-nha-o-de-cong-nhan-%E2%80%98an-cu-lac-nghiep%E2%80%99.aspx</w:instrText>
        </w:r>
      </w:ins>
      <w:ins w:id="20" w:author="Phuong Trung Duc 20173030" w:date="2022-08-01T21:12:00Z">
        <w:r w:rsidR="004C4C5F">
          <w:instrText xml:space="preserve">" </w:instrText>
        </w:r>
        <w:r w:rsidR="004C4C5F">
          <w:fldChar w:fldCharType="separate"/>
        </w:r>
      </w:ins>
      <w:ins w:id="21" w:author="Phuong Trung Duc 20173030" w:date="2022-08-01T20:53:00Z">
        <w:r w:rsidR="004C4C5F" w:rsidRPr="007844D9">
          <w:rPr>
            <w:rStyle w:val="Hyperlink"/>
          </w:rPr>
          <w:t>https://moc.gov.vn/vn/tin-tuc/1184/72048/som-giai-quyet-nhu-cau-nha-o-de-cong-nhan-%E2%80%98an-cu-lac-nghiep%E2%80%99.aspx</w:t>
        </w:r>
      </w:ins>
      <w:ins w:id="22" w:author="Phuong Trung Duc 20173030" w:date="2022-08-01T21:12:00Z">
        <w:r w:rsidR="004C4C5F">
          <w:fldChar w:fldCharType="end"/>
        </w:r>
        <w:r w:rsidR="004C4C5F">
          <w:t xml:space="preserve"> truy cập lần cuối 29/072022</w:t>
        </w:r>
      </w:ins>
    </w:p>
  </w:footnote>
  <w:footnote w:id="2">
    <w:p w14:paraId="172738CB" w14:textId="547CA1F2" w:rsidR="003B21F8" w:rsidRDefault="003B21F8">
      <w:pPr>
        <w:pStyle w:val="FootnoteText"/>
      </w:pPr>
      <w:ins w:id="23" w:author="Phuong Trung Duc 20173030" w:date="2022-08-01T21:16:00Z">
        <w:r>
          <w:rPr>
            <w:rStyle w:val="FootnoteReference"/>
          </w:rPr>
          <w:footnoteRef/>
        </w:r>
        <w:r>
          <w:t xml:space="preserve"> </w:t>
        </w:r>
        <w:r>
          <w:fldChar w:fldCharType="begin"/>
        </w:r>
        <w:r>
          <w:instrText xml:space="preserve"> HYPERLINK "</w:instrText>
        </w:r>
        <w:r w:rsidRPr="00D22846">
          <w:instrText>https://moet.gov.vn/thong-ke/Pages/thong-ko-giao-duc-dai-hoc.aspx?ItemID=7389</w:instrText>
        </w:r>
        <w:r>
          <w:instrText xml:space="preserve">" </w:instrText>
        </w:r>
        <w:r>
          <w:fldChar w:fldCharType="separate"/>
        </w:r>
        <w:r w:rsidRPr="007844D9">
          <w:rPr>
            <w:rStyle w:val="Hyperlink"/>
          </w:rPr>
          <w:t>https://moet.gov.vn/thong-ke/Pages/thong-ko-giao-duc-dai-hoc.aspx?ItemID=7389</w:t>
        </w:r>
        <w:r>
          <w:fldChar w:fldCharType="end"/>
        </w:r>
        <w:r>
          <w:t xml:space="preserve"> truy cập lần cuối 29/07/2022</w:t>
        </w:r>
      </w:ins>
    </w:p>
  </w:footnote>
  <w:footnote w:id="3">
    <w:p w14:paraId="6E0523CD" w14:textId="73B3FECA" w:rsidR="005332F1" w:rsidRDefault="005332F1">
      <w:pPr>
        <w:pStyle w:val="FootnoteText"/>
      </w:pPr>
      <w:ins w:id="26" w:author="Phuong Trung Duc 20173030" w:date="2022-08-01T21:17:00Z">
        <w:r>
          <w:rPr>
            <w:rStyle w:val="FootnoteReference"/>
          </w:rPr>
          <w:footnoteRef/>
        </w:r>
        <w:r>
          <w:t xml:space="preserve"> </w:t>
        </w:r>
      </w:ins>
      <w:ins w:id="27" w:author="Phuong Trung Duc 20173030" w:date="2022-08-01T21:18:00Z">
        <w:r w:rsidR="002E6419">
          <w:fldChar w:fldCharType="begin"/>
        </w:r>
        <w:r w:rsidR="002E6419">
          <w:instrText xml:space="preserve"> HYPERLINK "</w:instrText>
        </w:r>
        <w:r w:rsidR="002E6419" w:rsidRPr="002E6419">
          <w:instrText>http://muonnha.com.vn/</w:instrText>
        </w:r>
        <w:r w:rsidR="002E6419">
          <w:instrText xml:space="preserve">" </w:instrText>
        </w:r>
        <w:r w:rsidR="002E6419">
          <w:fldChar w:fldCharType="separate"/>
        </w:r>
        <w:r w:rsidR="002E6419" w:rsidRPr="007844D9">
          <w:rPr>
            <w:rStyle w:val="Hyperlink"/>
          </w:rPr>
          <w:t>http://muonnha.com.vn/</w:t>
        </w:r>
        <w:r w:rsidR="002E6419">
          <w:fldChar w:fldCharType="end"/>
        </w:r>
        <w:r w:rsidR="002E6419">
          <w:t xml:space="preserve"> truy cập lần cuối 29/07/2022</w:t>
        </w:r>
      </w:ins>
    </w:p>
  </w:footnote>
  <w:footnote w:id="4">
    <w:p w14:paraId="659B9A78" w14:textId="5BE65596" w:rsidR="005332F1" w:rsidRDefault="005332F1">
      <w:pPr>
        <w:pStyle w:val="FootnoteText"/>
      </w:pPr>
      <w:ins w:id="28" w:author="Phuong Trung Duc 20173030" w:date="2022-08-01T21:17:00Z">
        <w:r>
          <w:rPr>
            <w:rStyle w:val="FootnoteReference"/>
          </w:rPr>
          <w:footnoteRef/>
        </w:r>
        <w:r>
          <w:t xml:space="preserve"> </w:t>
        </w:r>
        <w:r>
          <w:fldChar w:fldCharType="begin"/>
        </w:r>
        <w:r>
          <w:instrText xml:space="preserve"> HYPERLINK "</w:instrText>
        </w:r>
        <w:r w:rsidRPr="005332F1">
          <w:rPr>
            <w:rPrChange w:id="29" w:author="Phuong Trung Duc 20173030" w:date="2022-08-01T21:17:00Z">
              <w:rPr>
                <w:rStyle w:val="Hyperlink"/>
              </w:rPr>
            </w:rPrChange>
          </w:rPr>
          <w:instrText>https://phongtro123.com</w:instrText>
        </w:r>
        <w:r>
          <w:instrText xml:space="preserve">" </w:instrText>
        </w:r>
        <w:r>
          <w:fldChar w:fldCharType="separate"/>
        </w:r>
        <w:r w:rsidRPr="005332F1">
          <w:rPr>
            <w:rStyle w:val="Hyperlink"/>
          </w:rPr>
          <w:t>https://phongtro123.com</w:t>
        </w:r>
        <w:r>
          <w:fldChar w:fldCharType="end"/>
        </w:r>
        <w:r>
          <w:t xml:space="preserve"> truy cập lần cuối 29/07/2022</w:t>
        </w:r>
      </w:ins>
    </w:p>
  </w:footnote>
  <w:footnote w:id="5">
    <w:p w14:paraId="055E81CF" w14:textId="2A7846E9" w:rsidR="00BA5E1C" w:rsidRDefault="00BA5E1C" w:rsidP="00BA5E1C">
      <w:pPr>
        <w:pStyle w:val="FootnoteText"/>
      </w:pPr>
      <w:ins w:id="40" w:author="Phuong Trung Duc 20173030" w:date="2022-08-01T22:18:00Z">
        <w:r>
          <w:rPr>
            <w:rStyle w:val="FootnoteReference"/>
          </w:rPr>
          <w:footnoteRef/>
        </w:r>
        <w:r>
          <w:t xml:space="preserve"> </w:t>
        </w:r>
        <w:r>
          <w:fldChar w:fldCharType="begin"/>
        </w:r>
        <w:r>
          <w:instrText xml:space="preserve"> HYPERLINK "</w:instrText>
        </w:r>
        <w:r w:rsidRPr="002E6419">
          <w:instrText>http://muonnha.com.vn/</w:instrText>
        </w:r>
        <w:r>
          <w:instrText xml:space="preserve">" </w:instrText>
        </w:r>
        <w:r>
          <w:fldChar w:fldCharType="separate"/>
        </w:r>
        <w:r w:rsidRPr="007844D9">
          <w:rPr>
            <w:rStyle w:val="Hyperlink"/>
          </w:rPr>
          <w:t>http://muonnha.com.vn/</w:t>
        </w:r>
        <w:r>
          <w:fldChar w:fldCharType="end"/>
        </w:r>
        <w:r>
          <w:t xml:space="preserve"> truy cập lần cuối 29/07/2022</w:t>
        </w:r>
      </w:ins>
    </w:p>
  </w:footnote>
  <w:footnote w:id="6">
    <w:p w14:paraId="42E7F470" w14:textId="5E8E4242" w:rsidR="00BA5E1C" w:rsidRDefault="00BA5E1C">
      <w:pPr>
        <w:pStyle w:val="FootnoteText"/>
      </w:pPr>
      <w:ins w:id="41" w:author="Phuong Trung Duc 20173030" w:date="2022-08-01T22:18:00Z">
        <w:r>
          <w:rPr>
            <w:rStyle w:val="FootnoteReference"/>
          </w:rPr>
          <w:footnoteRef/>
        </w:r>
        <w:r>
          <w:t xml:space="preserve"> </w:t>
        </w:r>
      </w:ins>
      <w:ins w:id="42" w:author="Phuong Trung Duc 20173030" w:date="2022-08-01T22:19:00Z">
        <w:r>
          <w:fldChar w:fldCharType="begin"/>
        </w:r>
        <w:r>
          <w:instrText xml:space="preserve"> HYPERLINK "</w:instrText>
        </w:r>
        <w:r w:rsidRPr="00494CB8">
          <w:instrText>https://phongtro123.com</w:instrText>
        </w:r>
        <w:r>
          <w:instrText xml:space="preserve">" </w:instrText>
        </w:r>
        <w:r>
          <w:fldChar w:fldCharType="separate"/>
        </w:r>
        <w:r w:rsidRPr="005332F1">
          <w:rPr>
            <w:rStyle w:val="Hyperlink"/>
          </w:rPr>
          <w:t>https://phongtro123.com</w:t>
        </w:r>
        <w:r>
          <w:fldChar w:fldCharType="end"/>
        </w:r>
        <w:r>
          <w:t xml:space="preserve"> truy cập lần cuối 29/07/2022</w:t>
        </w:r>
      </w:ins>
    </w:p>
  </w:footnote>
  <w:footnote w:id="7">
    <w:p w14:paraId="4167AF0F" w14:textId="6E854067" w:rsidR="00DB37AB" w:rsidRDefault="00DB37AB">
      <w:pPr>
        <w:pStyle w:val="FootnoteText"/>
      </w:pPr>
      <w:ins w:id="177" w:author="Phuong Trung Duc 20173030" w:date="2022-08-02T00:19:00Z">
        <w:r>
          <w:rPr>
            <w:rStyle w:val="FootnoteReference"/>
          </w:rPr>
          <w:footnoteRef/>
        </w:r>
        <w:r>
          <w:t xml:space="preserve"> </w:t>
        </w:r>
      </w:ins>
      <w:ins w:id="178" w:author="Phuong Trung Duc 20173030" w:date="2022-08-02T00:20:00Z">
        <w:r>
          <w:fldChar w:fldCharType="begin"/>
        </w:r>
        <w:r>
          <w:instrText xml:space="preserve"> HYPERLINK "</w:instrText>
        </w:r>
        <w:r w:rsidRPr="00DB37AB">
          <w:instrText>https://developers.google.com/maps/documentation/javascript/places#place_searches</w:instrText>
        </w:r>
        <w:r>
          <w:instrText xml:space="preserve">" </w:instrText>
        </w:r>
        <w:r>
          <w:fldChar w:fldCharType="separate"/>
        </w:r>
        <w:r w:rsidRPr="00604CFA">
          <w:rPr>
            <w:rStyle w:val="Hyperlink"/>
          </w:rPr>
          <w:t>https://developers.google.com/maps/documentation/javascript/places#place_searches</w:t>
        </w:r>
        <w:r>
          <w:fldChar w:fldCharType="end"/>
        </w:r>
        <w:r>
          <w:t xml:space="preserve"> truy cập lần cuối 01/08/2022</w:t>
        </w:r>
      </w:ins>
    </w:p>
  </w:footnote>
  <w:footnote w:id="8">
    <w:p w14:paraId="2F8103C6" w14:textId="4698C4C5" w:rsidR="00A023EE" w:rsidRDefault="00A023EE">
      <w:pPr>
        <w:pStyle w:val="FootnoteText"/>
      </w:pPr>
      <w:ins w:id="179" w:author="Phuong Trung Duc 20173030" w:date="2022-08-02T00:30:00Z">
        <w:r>
          <w:rPr>
            <w:rStyle w:val="FootnoteReference"/>
          </w:rPr>
          <w:footnoteRef/>
        </w:r>
        <w:r>
          <w:t xml:space="preserve"> </w:t>
        </w:r>
        <w:r>
          <w:fldChar w:fldCharType="begin"/>
        </w:r>
        <w:r>
          <w:instrText xml:space="preserve"> HYPERLINK "</w:instrText>
        </w:r>
        <w:r w:rsidRPr="00A023EE">
          <w:instrText>https://developers.google.com/maps/documentation/javascript/directions</w:instrText>
        </w:r>
        <w:r>
          <w:instrText xml:space="preserve">" </w:instrText>
        </w:r>
        <w:r>
          <w:fldChar w:fldCharType="separate"/>
        </w:r>
        <w:r w:rsidRPr="00604CFA">
          <w:rPr>
            <w:rStyle w:val="Hyperlink"/>
          </w:rPr>
          <w:t>https://developers.google.com/maps/documentation/javascript/directions</w:t>
        </w:r>
        <w:r>
          <w:fldChar w:fldCharType="end"/>
        </w:r>
        <w:r>
          <w:t xml:space="preserve"> truy cập lần cuối 01/08/2022</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C11"/>
    <w:multiLevelType w:val="multilevel"/>
    <w:tmpl w:val="29FCF4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B4036"/>
    <w:multiLevelType w:val="multilevel"/>
    <w:tmpl w:val="3F9A6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769A6"/>
    <w:multiLevelType w:val="hybridMultilevel"/>
    <w:tmpl w:val="4E5C8B1E"/>
    <w:lvl w:ilvl="0" w:tplc="67C429A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47518"/>
    <w:multiLevelType w:val="multilevel"/>
    <w:tmpl w:val="C864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1.%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B71DC7"/>
    <w:multiLevelType w:val="multilevel"/>
    <w:tmpl w:val="202A75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4043CF"/>
    <w:multiLevelType w:val="multilevel"/>
    <w:tmpl w:val="EAA0849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286DD9"/>
    <w:multiLevelType w:val="multilevel"/>
    <w:tmpl w:val="E2F8F20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F6A24"/>
    <w:multiLevelType w:val="multilevel"/>
    <w:tmpl w:val="67B61B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A716C"/>
    <w:multiLevelType w:val="multilevel"/>
    <w:tmpl w:val="F8D2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94C375B"/>
    <w:multiLevelType w:val="multilevel"/>
    <w:tmpl w:val="A3F2015A"/>
    <w:lvl w:ilvl="0">
      <w:start w:val="1"/>
      <w:numFmt w:val="decimal"/>
      <w:lvlText w:val="Chương %1"/>
      <w:lvlJc w:val="left"/>
      <w:pPr>
        <w:ind w:left="0" w:firstLine="0"/>
      </w:pPr>
    </w:lvl>
    <w:lvl w:ilvl="1">
      <w:start w:val="1"/>
      <w:numFmt w:val="decimal"/>
      <w:lvlText w:val="%1.%2"/>
      <w:lvlJc w:val="left"/>
      <w:pPr>
        <w:ind w:left="90" w:firstLine="0"/>
      </w:pPr>
    </w:lvl>
    <w:lvl w:ilvl="2">
      <w:start w:val="1"/>
      <w:numFmt w:val="decimal"/>
      <w:lvlText w:val="%1.%2.%3"/>
      <w:lvlJc w:val="left"/>
      <w:pPr>
        <w:ind w:left="36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7"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53BC296E"/>
    <w:multiLevelType w:val="multilevel"/>
    <w:tmpl w:val="E0A6F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5AB4481"/>
    <w:multiLevelType w:val="multilevel"/>
    <w:tmpl w:val="AD260866"/>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559830782">
    <w:abstractNumId w:val="13"/>
  </w:num>
  <w:num w:numId="2" w16cid:durableId="141582941">
    <w:abstractNumId w:val="14"/>
  </w:num>
  <w:num w:numId="3" w16cid:durableId="1677882672">
    <w:abstractNumId w:val="17"/>
  </w:num>
  <w:num w:numId="4" w16cid:durableId="857427643">
    <w:abstractNumId w:val="1"/>
  </w:num>
  <w:num w:numId="5" w16cid:durableId="509684817">
    <w:abstractNumId w:val="12"/>
  </w:num>
  <w:num w:numId="6" w16cid:durableId="1976980312">
    <w:abstractNumId w:val="9"/>
  </w:num>
  <w:num w:numId="7" w16cid:durableId="811949834">
    <w:abstractNumId w:val="3"/>
  </w:num>
  <w:num w:numId="8" w16cid:durableId="1627735423">
    <w:abstractNumId w:val="10"/>
  </w:num>
  <w:num w:numId="9" w16cid:durableId="20238178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3079477">
    <w:abstractNumId w:val="11"/>
  </w:num>
  <w:num w:numId="11" w16cid:durableId="1687366947">
    <w:abstractNumId w:val="8"/>
  </w:num>
  <w:num w:numId="12" w16cid:durableId="1178428623">
    <w:abstractNumId w:val="6"/>
  </w:num>
  <w:num w:numId="13" w16cid:durableId="1351763856">
    <w:abstractNumId w:val="0"/>
  </w:num>
  <w:num w:numId="14" w16cid:durableId="1112090386">
    <w:abstractNumId w:val="19"/>
  </w:num>
  <w:num w:numId="15" w16cid:durableId="1916737898">
    <w:abstractNumId w:val="15"/>
  </w:num>
  <w:num w:numId="16" w16cid:durableId="2144423453">
    <w:abstractNumId w:val="16"/>
  </w:num>
  <w:num w:numId="17" w16cid:durableId="528615460">
    <w:abstractNumId w:val="2"/>
  </w:num>
  <w:num w:numId="18" w16cid:durableId="995306216">
    <w:abstractNumId w:val="5"/>
  </w:num>
  <w:num w:numId="19" w16cid:durableId="707293132">
    <w:abstractNumId w:val="18"/>
  </w:num>
  <w:num w:numId="20" w16cid:durableId="143396934">
    <w:abstractNumId w:val="7"/>
  </w:num>
  <w:num w:numId="21" w16cid:durableId="682055516">
    <w:abstractNumId w:val="4"/>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uong Trung Duc 20173030">
    <w15:presenceInfo w15:providerId="AD" w15:userId="S::duc.pt173030@sis.hust.edu.vn::c5f7b022-f591-48db-9023-b072a09aeab9"/>
  </w15:person>
  <w15:person w15:author="Trinh Tuan Dat">
    <w15:presenceInfo w15:providerId="AD" w15:userId="S::dat.trinhtuan@hust.edu.vn::2588bf52-5dd8-4f1d-b507-d611b8658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2385"/>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4451"/>
    <w:rsid w:val="0007572D"/>
    <w:rsid w:val="000757C5"/>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96F76"/>
    <w:rsid w:val="000A0B47"/>
    <w:rsid w:val="000A0D18"/>
    <w:rsid w:val="000A12A3"/>
    <w:rsid w:val="000A400F"/>
    <w:rsid w:val="000A4FC9"/>
    <w:rsid w:val="000A640F"/>
    <w:rsid w:val="000B0FB2"/>
    <w:rsid w:val="000B250D"/>
    <w:rsid w:val="000B5623"/>
    <w:rsid w:val="000B5924"/>
    <w:rsid w:val="000B713A"/>
    <w:rsid w:val="000C0812"/>
    <w:rsid w:val="000C0C43"/>
    <w:rsid w:val="000C4D32"/>
    <w:rsid w:val="000C5CD6"/>
    <w:rsid w:val="000C646A"/>
    <w:rsid w:val="000C6845"/>
    <w:rsid w:val="000D09C2"/>
    <w:rsid w:val="000D1974"/>
    <w:rsid w:val="000D52A7"/>
    <w:rsid w:val="000D54CA"/>
    <w:rsid w:val="000D5EAC"/>
    <w:rsid w:val="000E0827"/>
    <w:rsid w:val="000E0D1B"/>
    <w:rsid w:val="000E2708"/>
    <w:rsid w:val="000E550F"/>
    <w:rsid w:val="000E5E08"/>
    <w:rsid w:val="000E6228"/>
    <w:rsid w:val="000F0AB5"/>
    <w:rsid w:val="000F263A"/>
    <w:rsid w:val="000F6904"/>
    <w:rsid w:val="000F699A"/>
    <w:rsid w:val="000F6D3A"/>
    <w:rsid w:val="00100FAA"/>
    <w:rsid w:val="0010211A"/>
    <w:rsid w:val="00102A04"/>
    <w:rsid w:val="00102E3B"/>
    <w:rsid w:val="001126D5"/>
    <w:rsid w:val="001152A0"/>
    <w:rsid w:val="00116193"/>
    <w:rsid w:val="00116831"/>
    <w:rsid w:val="00117EBC"/>
    <w:rsid w:val="0012167D"/>
    <w:rsid w:val="0012722A"/>
    <w:rsid w:val="00127657"/>
    <w:rsid w:val="00127BA0"/>
    <w:rsid w:val="00127CD2"/>
    <w:rsid w:val="00130595"/>
    <w:rsid w:val="00133185"/>
    <w:rsid w:val="0013494E"/>
    <w:rsid w:val="00136017"/>
    <w:rsid w:val="001367C1"/>
    <w:rsid w:val="001404D1"/>
    <w:rsid w:val="00141C2C"/>
    <w:rsid w:val="00142FF9"/>
    <w:rsid w:val="00143F43"/>
    <w:rsid w:val="0014428C"/>
    <w:rsid w:val="001446CE"/>
    <w:rsid w:val="00146280"/>
    <w:rsid w:val="00146777"/>
    <w:rsid w:val="00156299"/>
    <w:rsid w:val="00162351"/>
    <w:rsid w:val="00162525"/>
    <w:rsid w:val="001646BA"/>
    <w:rsid w:val="001650D3"/>
    <w:rsid w:val="00165171"/>
    <w:rsid w:val="0016601F"/>
    <w:rsid w:val="001663AF"/>
    <w:rsid w:val="00167016"/>
    <w:rsid w:val="00172594"/>
    <w:rsid w:val="00172A76"/>
    <w:rsid w:val="00175030"/>
    <w:rsid w:val="00177788"/>
    <w:rsid w:val="00177CFF"/>
    <w:rsid w:val="00181FD9"/>
    <w:rsid w:val="001865E4"/>
    <w:rsid w:val="0019337D"/>
    <w:rsid w:val="001943DC"/>
    <w:rsid w:val="00195770"/>
    <w:rsid w:val="001A1700"/>
    <w:rsid w:val="001A1EAE"/>
    <w:rsid w:val="001A2661"/>
    <w:rsid w:val="001A39FB"/>
    <w:rsid w:val="001A481B"/>
    <w:rsid w:val="001A7D3B"/>
    <w:rsid w:val="001B4455"/>
    <w:rsid w:val="001B4661"/>
    <w:rsid w:val="001B5397"/>
    <w:rsid w:val="001B78AC"/>
    <w:rsid w:val="001C1519"/>
    <w:rsid w:val="001C2DA3"/>
    <w:rsid w:val="001C4F3A"/>
    <w:rsid w:val="001C562C"/>
    <w:rsid w:val="001C5DEF"/>
    <w:rsid w:val="001C768A"/>
    <w:rsid w:val="001D4BA9"/>
    <w:rsid w:val="001D5537"/>
    <w:rsid w:val="001E117A"/>
    <w:rsid w:val="001E43A8"/>
    <w:rsid w:val="001E60FF"/>
    <w:rsid w:val="001E67AB"/>
    <w:rsid w:val="001E70A2"/>
    <w:rsid w:val="001F08A3"/>
    <w:rsid w:val="001F1EAD"/>
    <w:rsid w:val="001F2557"/>
    <w:rsid w:val="001F5944"/>
    <w:rsid w:val="002002C4"/>
    <w:rsid w:val="00200317"/>
    <w:rsid w:val="0020387C"/>
    <w:rsid w:val="002050A1"/>
    <w:rsid w:val="002056E2"/>
    <w:rsid w:val="002058C7"/>
    <w:rsid w:val="002078B2"/>
    <w:rsid w:val="00210930"/>
    <w:rsid w:val="00212D15"/>
    <w:rsid w:val="00213CE7"/>
    <w:rsid w:val="00216745"/>
    <w:rsid w:val="0021726B"/>
    <w:rsid w:val="002212B1"/>
    <w:rsid w:val="00223CF1"/>
    <w:rsid w:val="00226F00"/>
    <w:rsid w:val="0022778C"/>
    <w:rsid w:val="00227AEA"/>
    <w:rsid w:val="0023069A"/>
    <w:rsid w:val="00230F73"/>
    <w:rsid w:val="002335A3"/>
    <w:rsid w:val="00233F24"/>
    <w:rsid w:val="00235278"/>
    <w:rsid w:val="00235EF2"/>
    <w:rsid w:val="00236241"/>
    <w:rsid w:val="0023759A"/>
    <w:rsid w:val="00241523"/>
    <w:rsid w:val="002417BD"/>
    <w:rsid w:val="00241F21"/>
    <w:rsid w:val="00242E7C"/>
    <w:rsid w:val="00243460"/>
    <w:rsid w:val="0024559B"/>
    <w:rsid w:val="00245D54"/>
    <w:rsid w:val="00246A3D"/>
    <w:rsid w:val="00247DA8"/>
    <w:rsid w:val="002607CA"/>
    <w:rsid w:val="00260A5C"/>
    <w:rsid w:val="00260D4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78B1"/>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419"/>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38DA"/>
    <w:rsid w:val="00334D79"/>
    <w:rsid w:val="00337753"/>
    <w:rsid w:val="00341860"/>
    <w:rsid w:val="003418C7"/>
    <w:rsid w:val="003469A6"/>
    <w:rsid w:val="003542B0"/>
    <w:rsid w:val="00356614"/>
    <w:rsid w:val="00360EF3"/>
    <w:rsid w:val="0036169A"/>
    <w:rsid w:val="00362FD8"/>
    <w:rsid w:val="003636B3"/>
    <w:rsid w:val="00364828"/>
    <w:rsid w:val="003679D6"/>
    <w:rsid w:val="00367AE8"/>
    <w:rsid w:val="003729F4"/>
    <w:rsid w:val="003746CD"/>
    <w:rsid w:val="00374B09"/>
    <w:rsid w:val="00375E46"/>
    <w:rsid w:val="00377F19"/>
    <w:rsid w:val="0038089B"/>
    <w:rsid w:val="00382EC6"/>
    <w:rsid w:val="003832AA"/>
    <w:rsid w:val="00383843"/>
    <w:rsid w:val="00384467"/>
    <w:rsid w:val="00385D18"/>
    <w:rsid w:val="003900AB"/>
    <w:rsid w:val="00391498"/>
    <w:rsid w:val="003914A0"/>
    <w:rsid w:val="00391F4B"/>
    <w:rsid w:val="003929AC"/>
    <w:rsid w:val="00394769"/>
    <w:rsid w:val="00394844"/>
    <w:rsid w:val="003961A9"/>
    <w:rsid w:val="0039637F"/>
    <w:rsid w:val="00396901"/>
    <w:rsid w:val="003A1F45"/>
    <w:rsid w:val="003A45CB"/>
    <w:rsid w:val="003A5C5A"/>
    <w:rsid w:val="003A6E01"/>
    <w:rsid w:val="003B191C"/>
    <w:rsid w:val="003B21F8"/>
    <w:rsid w:val="003C15D6"/>
    <w:rsid w:val="003D1062"/>
    <w:rsid w:val="003D11C7"/>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3F446B"/>
    <w:rsid w:val="003F524E"/>
    <w:rsid w:val="003F6353"/>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0ED"/>
    <w:rsid w:val="004518EE"/>
    <w:rsid w:val="00455495"/>
    <w:rsid w:val="00457C67"/>
    <w:rsid w:val="00457D11"/>
    <w:rsid w:val="00460A6E"/>
    <w:rsid w:val="004612FA"/>
    <w:rsid w:val="004645A6"/>
    <w:rsid w:val="00473053"/>
    <w:rsid w:val="00475A7A"/>
    <w:rsid w:val="00475FD2"/>
    <w:rsid w:val="00476021"/>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08E9"/>
    <w:rsid w:val="004C3E4A"/>
    <w:rsid w:val="004C4C5F"/>
    <w:rsid w:val="004C58E9"/>
    <w:rsid w:val="004D052C"/>
    <w:rsid w:val="004D1582"/>
    <w:rsid w:val="004D1F12"/>
    <w:rsid w:val="004D2967"/>
    <w:rsid w:val="004D516A"/>
    <w:rsid w:val="004D5281"/>
    <w:rsid w:val="004D62C3"/>
    <w:rsid w:val="004D6985"/>
    <w:rsid w:val="004E14FA"/>
    <w:rsid w:val="004E29E0"/>
    <w:rsid w:val="004E7066"/>
    <w:rsid w:val="004F0B15"/>
    <w:rsid w:val="004F2051"/>
    <w:rsid w:val="004F2C60"/>
    <w:rsid w:val="004F2E69"/>
    <w:rsid w:val="004F47EB"/>
    <w:rsid w:val="004F6088"/>
    <w:rsid w:val="00500025"/>
    <w:rsid w:val="00501B19"/>
    <w:rsid w:val="0050287D"/>
    <w:rsid w:val="005100F6"/>
    <w:rsid w:val="00510435"/>
    <w:rsid w:val="00511804"/>
    <w:rsid w:val="00513A6F"/>
    <w:rsid w:val="00513F13"/>
    <w:rsid w:val="00522341"/>
    <w:rsid w:val="00522EB4"/>
    <w:rsid w:val="005240BC"/>
    <w:rsid w:val="00525EC3"/>
    <w:rsid w:val="0052722E"/>
    <w:rsid w:val="005314E8"/>
    <w:rsid w:val="0053305B"/>
    <w:rsid w:val="005332F1"/>
    <w:rsid w:val="005345D9"/>
    <w:rsid w:val="00536A6F"/>
    <w:rsid w:val="00536FFE"/>
    <w:rsid w:val="005371CC"/>
    <w:rsid w:val="00541D88"/>
    <w:rsid w:val="00542D1D"/>
    <w:rsid w:val="00542D67"/>
    <w:rsid w:val="0054459A"/>
    <w:rsid w:val="0055239C"/>
    <w:rsid w:val="005541A6"/>
    <w:rsid w:val="005553C9"/>
    <w:rsid w:val="00560467"/>
    <w:rsid w:val="00562AC2"/>
    <w:rsid w:val="00562E49"/>
    <w:rsid w:val="00563071"/>
    <w:rsid w:val="0056365A"/>
    <w:rsid w:val="00563C5A"/>
    <w:rsid w:val="00564EEC"/>
    <w:rsid w:val="005675D7"/>
    <w:rsid w:val="0056786B"/>
    <w:rsid w:val="0057035A"/>
    <w:rsid w:val="00572DBC"/>
    <w:rsid w:val="005755E1"/>
    <w:rsid w:val="0058055B"/>
    <w:rsid w:val="00581D94"/>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3184"/>
    <w:rsid w:val="005A3CEE"/>
    <w:rsid w:val="005A5649"/>
    <w:rsid w:val="005A6B1D"/>
    <w:rsid w:val="005A7D0E"/>
    <w:rsid w:val="005B2A43"/>
    <w:rsid w:val="005B2C5A"/>
    <w:rsid w:val="005B3A5C"/>
    <w:rsid w:val="005B4AA7"/>
    <w:rsid w:val="005B6B5C"/>
    <w:rsid w:val="005B79D5"/>
    <w:rsid w:val="005C040C"/>
    <w:rsid w:val="005C18AB"/>
    <w:rsid w:val="005C1A3E"/>
    <w:rsid w:val="005C405B"/>
    <w:rsid w:val="005C57AC"/>
    <w:rsid w:val="005C7555"/>
    <w:rsid w:val="005C7937"/>
    <w:rsid w:val="005D21DE"/>
    <w:rsid w:val="005D32F6"/>
    <w:rsid w:val="005D4817"/>
    <w:rsid w:val="005D68BC"/>
    <w:rsid w:val="005D797B"/>
    <w:rsid w:val="005E1FF1"/>
    <w:rsid w:val="005E2E11"/>
    <w:rsid w:val="005E42B4"/>
    <w:rsid w:val="005E495D"/>
    <w:rsid w:val="005E62F9"/>
    <w:rsid w:val="005F0158"/>
    <w:rsid w:val="005F0E8C"/>
    <w:rsid w:val="005F1B6D"/>
    <w:rsid w:val="005F1CC8"/>
    <w:rsid w:val="005F3F19"/>
    <w:rsid w:val="005F4443"/>
    <w:rsid w:val="005F58D9"/>
    <w:rsid w:val="00600038"/>
    <w:rsid w:val="00601E7A"/>
    <w:rsid w:val="006021E8"/>
    <w:rsid w:val="0060235B"/>
    <w:rsid w:val="006035CC"/>
    <w:rsid w:val="00603A67"/>
    <w:rsid w:val="006042FB"/>
    <w:rsid w:val="00604572"/>
    <w:rsid w:val="006103AD"/>
    <w:rsid w:val="00610525"/>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453FE"/>
    <w:rsid w:val="00652DBD"/>
    <w:rsid w:val="006534FB"/>
    <w:rsid w:val="006556BB"/>
    <w:rsid w:val="00660E60"/>
    <w:rsid w:val="006614D4"/>
    <w:rsid w:val="0066247D"/>
    <w:rsid w:val="00662FB3"/>
    <w:rsid w:val="00663529"/>
    <w:rsid w:val="00665352"/>
    <w:rsid w:val="00666EF2"/>
    <w:rsid w:val="00667D30"/>
    <w:rsid w:val="00671079"/>
    <w:rsid w:val="00672CD9"/>
    <w:rsid w:val="006741A7"/>
    <w:rsid w:val="006747FD"/>
    <w:rsid w:val="00674DA2"/>
    <w:rsid w:val="0067656D"/>
    <w:rsid w:val="006833A0"/>
    <w:rsid w:val="00683A81"/>
    <w:rsid w:val="006840A6"/>
    <w:rsid w:val="006864E5"/>
    <w:rsid w:val="006875DA"/>
    <w:rsid w:val="00690689"/>
    <w:rsid w:val="006910AB"/>
    <w:rsid w:val="0069184E"/>
    <w:rsid w:val="006931F7"/>
    <w:rsid w:val="006933AB"/>
    <w:rsid w:val="0069751E"/>
    <w:rsid w:val="006A2A57"/>
    <w:rsid w:val="006A2F25"/>
    <w:rsid w:val="006A357C"/>
    <w:rsid w:val="006B0D05"/>
    <w:rsid w:val="006B11EB"/>
    <w:rsid w:val="006B1413"/>
    <w:rsid w:val="006B3F48"/>
    <w:rsid w:val="006B3FE9"/>
    <w:rsid w:val="006B4AD0"/>
    <w:rsid w:val="006B5036"/>
    <w:rsid w:val="006B6F9D"/>
    <w:rsid w:val="006B764B"/>
    <w:rsid w:val="006C075D"/>
    <w:rsid w:val="006C0A59"/>
    <w:rsid w:val="006C10A2"/>
    <w:rsid w:val="006C1554"/>
    <w:rsid w:val="006C249E"/>
    <w:rsid w:val="006C33D2"/>
    <w:rsid w:val="006C632D"/>
    <w:rsid w:val="006C7519"/>
    <w:rsid w:val="006C7FA7"/>
    <w:rsid w:val="006D074D"/>
    <w:rsid w:val="006D537C"/>
    <w:rsid w:val="006D5413"/>
    <w:rsid w:val="006D5A04"/>
    <w:rsid w:val="006D6690"/>
    <w:rsid w:val="006D6D32"/>
    <w:rsid w:val="006E167B"/>
    <w:rsid w:val="006E1F24"/>
    <w:rsid w:val="006E26CE"/>
    <w:rsid w:val="006E2866"/>
    <w:rsid w:val="006E3C9C"/>
    <w:rsid w:val="006E47A7"/>
    <w:rsid w:val="006E65A6"/>
    <w:rsid w:val="006E6C3B"/>
    <w:rsid w:val="006F33F3"/>
    <w:rsid w:val="006F3980"/>
    <w:rsid w:val="00700E36"/>
    <w:rsid w:val="00701621"/>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36D9"/>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751F9"/>
    <w:rsid w:val="00782882"/>
    <w:rsid w:val="00784613"/>
    <w:rsid w:val="007853E4"/>
    <w:rsid w:val="00785684"/>
    <w:rsid w:val="007914B2"/>
    <w:rsid w:val="00792AAD"/>
    <w:rsid w:val="00792EAE"/>
    <w:rsid w:val="00795817"/>
    <w:rsid w:val="00796B1B"/>
    <w:rsid w:val="007A12D6"/>
    <w:rsid w:val="007A1B1C"/>
    <w:rsid w:val="007A7CDF"/>
    <w:rsid w:val="007B14E1"/>
    <w:rsid w:val="007B1CB2"/>
    <w:rsid w:val="007B24B3"/>
    <w:rsid w:val="007B24CF"/>
    <w:rsid w:val="007B2F59"/>
    <w:rsid w:val="007B310F"/>
    <w:rsid w:val="007B3533"/>
    <w:rsid w:val="007B59B9"/>
    <w:rsid w:val="007B6091"/>
    <w:rsid w:val="007B6FC8"/>
    <w:rsid w:val="007B77B5"/>
    <w:rsid w:val="007B7C48"/>
    <w:rsid w:val="007C0DAE"/>
    <w:rsid w:val="007C5464"/>
    <w:rsid w:val="007C5786"/>
    <w:rsid w:val="007C5905"/>
    <w:rsid w:val="007C5BA0"/>
    <w:rsid w:val="007C67A2"/>
    <w:rsid w:val="007C777B"/>
    <w:rsid w:val="007D279E"/>
    <w:rsid w:val="007D2B4C"/>
    <w:rsid w:val="007D70A5"/>
    <w:rsid w:val="007D7E22"/>
    <w:rsid w:val="007E07BE"/>
    <w:rsid w:val="007E1361"/>
    <w:rsid w:val="007E205A"/>
    <w:rsid w:val="007E2818"/>
    <w:rsid w:val="007E289E"/>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6E39"/>
    <w:rsid w:val="00817D55"/>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19FB"/>
    <w:rsid w:val="008935BE"/>
    <w:rsid w:val="008A026F"/>
    <w:rsid w:val="008A0760"/>
    <w:rsid w:val="008A1491"/>
    <w:rsid w:val="008A228D"/>
    <w:rsid w:val="008A671E"/>
    <w:rsid w:val="008A6904"/>
    <w:rsid w:val="008A6B25"/>
    <w:rsid w:val="008B09ED"/>
    <w:rsid w:val="008B1669"/>
    <w:rsid w:val="008B1BA3"/>
    <w:rsid w:val="008B1FA1"/>
    <w:rsid w:val="008B20BE"/>
    <w:rsid w:val="008B367B"/>
    <w:rsid w:val="008B47DA"/>
    <w:rsid w:val="008B7CDE"/>
    <w:rsid w:val="008C1488"/>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007E"/>
    <w:rsid w:val="008F18E1"/>
    <w:rsid w:val="008F2E5D"/>
    <w:rsid w:val="008F3754"/>
    <w:rsid w:val="008F4D59"/>
    <w:rsid w:val="008F4E88"/>
    <w:rsid w:val="008F5D7F"/>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A3C"/>
    <w:rsid w:val="00956ECE"/>
    <w:rsid w:val="0095747A"/>
    <w:rsid w:val="009601C7"/>
    <w:rsid w:val="00962709"/>
    <w:rsid w:val="00963186"/>
    <w:rsid w:val="00964E66"/>
    <w:rsid w:val="00970A5C"/>
    <w:rsid w:val="00971E95"/>
    <w:rsid w:val="00974117"/>
    <w:rsid w:val="009758FC"/>
    <w:rsid w:val="00976606"/>
    <w:rsid w:val="0097713F"/>
    <w:rsid w:val="00981CED"/>
    <w:rsid w:val="00981E11"/>
    <w:rsid w:val="00985F21"/>
    <w:rsid w:val="0098717D"/>
    <w:rsid w:val="00987EED"/>
    <w:rsid w:val="00990500"/>
    <w:rsid w:val="00992960"/>
    <w:rsid w:val="00992F29"/>
    <w:rsid w:val="009A05B4"/>
    <w:rsid w:val="009A0D69"/>
    <w:rsid w:val="009A4E85"/>
    <w:rsid w:val="009A5449"/>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0C91"/>
    <w:rsid w:val="009E17AE"/>
    <w:rsid w:val="009E41F0"/>
    <w:rsid w:val="009E6E6C"/>
    <w:rsid w:val="009F21D0"/>
    <w:rsid w:val="009F4405"/>
    <w:rsid w:val="009F5549"/>
    <w:rsid w:val="009F770B"/>
    <w:rsid w:val="00A01CDB"/>
    <w:rsid w:val="00A023EE"/>
    <w:rsid w:val="00A028C4"/>
    <w:rsid w:val="00A0354B"/>
    <w:rsid w:val="00A04AA5"/>
    <w:rsid w:val="00A070EB"/>
    <w:rsid w:val="00A127AE"/>
    <w:rsid w:val="00A1299B"/>
    <w:rsid w:val="00A140DC"/>
    <w:rsid w:val="00A16A77"/>
    <w:rsid w:val="00A2369E"/>
    <w:rsid w:val="00A23911"/>
    <w:rsid w:val="00A24048"/>
    <w:rsid w:val="00A2758E"/>
    <w:rsid w:val="00A2779E"/>
    <w:rsid w:val="00A30ED3"/>
    <w:rsid w:val="00A32145"/>
    <w:rsid w:val="00A40736"/>
    <w:rsid w:val="00A40C3E"/>
    <w:rsid w:val="00A4396D"/>
    <w:rsid w:val="00A47E0D"/>
    <w:rsid w:val="00A51394"/>
    <w:rsid w:val="00A5283D"/>
    <w:rsid w:val="00A54147"/>
    <w:rsid w:val="00A54265"/>
    <w:rsid w:val="00A54CBA"/>
    <w:rsid w:val="00A5533E"/>
    <w:rsid w:val="00A557AC"/>
    <w:rsid w:val="00A56E22"/>
    <w:rsid w:val="00A63776"/>
    <w:rsid w:val="00A65ACB"/>
    <w:rsid w:val="00A66B6A"/>
    <w:rsid w:val="00A67633"/>
    <w:rsid w:val="00A70294"/>
    <w:rsid w:val="00A7035F"/>
    <w:rsid w:val="00A73661"/>
    <w:rsid w:val="00A75196"/>
    <w:rsid w:val="00A75F0D"/>
    <w:rsid w:val="00A7628E"/>
    <w:rsid w:val="00A77DDA"/>
    <w:rsid w:val="00A80669"/>
    <w:rsid w:val="00A81686"/>
    <w:rsid w:val="00A82636"/>
    <w:rsid w:val="00A82E5B"/>
    <w:rsid w:val="00A84F7C"/>
    <w:rsid w:val="00A86A02"/>
    <w:rsid w:val="00A9106F"/>
    <w:rsid w:val="00A9118C"/>
    <w:rsid w:val="00A918D5"/>
    <w:rsid w:val="00A92968"/>
    <w:rsid w:val="00A93502"/>
    <w:rsid w:val="00AA1A92"/>
    <w:rsid w:val="00AA391C"/>
    <w:rsid w:val="00AA39D6"/>
    <w:rsid w:val="00AA500B"/>
    <w:rsid w:val="00AB2043"/>
    <w:rsid w:val="00AB325B"/>
    <w:rsid w:val="00AB4060"/>
    <w:rsid w:val="00AB6D7F"/>
    <w:rsid w:val="00AB7F25"/>
    <w:rsid w:val="00AC15FE"/>
    <w:rsid w:val="00AC217C"/>
    <w:rsid w:val="00AC2BE3"/>
    <w:rsid w:val="00AC5414"/>
    <w:rsid w:val="00AC5AC6"/>
    <w:rsid w:val="00AC6E5F"/>
    <w:rsid w:val="00AD1BD8"/>
    <w:rsid w:val="00AD2671"/>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48D9"/>
    <w:rsid w:val="00B15795"/>
    <w:rsid w:val="00B20031"/>
    <w:rsid w:val="00B20E8C"/>
    <w:rsid w:val="00B21B22"/>
    <w:rsid w:val="00B23433"/>
    <w:rsid w:val="00B2430D"/>
    <w:rsid w:val="00B254F1"/>
    <w:rsid w:val="00B262E9"/>
    <w:rsid w:val="00B26FBF"/>
    <w:rsid w:val="00B3421E"/>
    <w:rsid w:val="00B4087C"/>
    <w:rsid w:val="00B41EE1"/>
    <w:rsid w:val="00B4366C"/>
    <w:rsid w:val="00B444D1"/>
    <w:rsid w:val="00B463EC"/>
    <w:rsid w:val="00B46B9A"/>
    <w:rsid w:val="00B47584"/>
    <w:rsid w:val="00B477E8"/>
    <w:rsid w:val="00B516F0"/>
    <w:rsid w:val="00B51CD4"/>
    <w:rsid w:val="00B520E7"/>
    <w:rsid w:val="00B5387A"/>
    <w:rsid w:val="00B542E1"/>
    <w:rsid w:val="00B55B70"/>
    <w:rsid w:val="00B5626C"/>
    <w:rsid w:val="00B578C5"/>
    <w:rsid w:val="00B60048"/>
    <w:rsid w:val="00B61A83"/>
    <w:rsid w:val="00B628A1"/>
    <w:rsid w:val="00B62FCC"/>
    <w:rsid w:val="00B62FFD"/>
    <w:rsid w:val="00B63A04"/>
    <w:rsid w:val="00B703CB"/>
    <w:rsid w:val="00B71427"/>
    <w:rsid w:val="00B71B7F"/>
    <w:rsid w:val="00B7269B"/>
    <w:rsid w:val="00B7289B"/>
    <w:rsid w:val="00B73E09"/>
    <w:rsid w:val="00B764FF"/>
    <w:rsid w:val="00B772D2"/>
    <w:rsid w:val="00B7752E"/>
    <w:rsid w:val="00B7783B"/>
    <w:rsid w:val="00B80620"/>
    <w:rsid w:val="00B80C62"/>
    <w:rsid w:val="00B8158C"/>
    <w:rsid w:val="00B81D8A"/>
    <w:rsid w:val="00B82ECC"/>
    <w:rsid w:val="00B851F3"/>
    <w:rsid w:val="00B91397"/>
    <w:rsid w:val="00B91F98"/>
    <w:rsid w:val="00B93199"/>
    <w:rsid w:val="00B94099"/>
    <w:rsid w:val="00B94957"/>
    <w:rsid w:val="00BA01A9"/>
    <w:rsid w:val="00BA5A4D"/>
    <w:rsid w:val="00BA5E1C"/>
    <w:rsid w:val="00BB115F"/>
    <w:rsid w:val="00BB2183"/>
    <w:rsid w:val="00BB3091"/>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6382"/>
    <w:rsid w:val="00C17435"/>
    <w:rsid w:val="00C214D1"/>
    <w:rsid w:val="00C215DB"/>
    <w:rsid w:val="00C2462A"/>
    <w:rsid w:val="00C26D49"/>
    <w:rsid w:val="00C271B1"/>
    <w:rsid w:val="00C27E3E"/>
    <w:rsid w:val="00C30925"/>
    <w:rsid w:val="00C33849"/>
    <w:rsid w:val="00C3427D"/>
    <w:rsid w:val="00C3465E"/>
    <w:rsid w:val="00C36894"/>
    <w:rsid w:val="00C372E8"/>
    <w:rsid w:val="00C37D68"/>
    <w:rsid w:val="00C41065"/>
    <w:rsid w:val="00C41110"/>
    <w:rsid w:val="00C45DD5"/>
    <w:rsid w:val="00C4745A"/>
    <w:rsid w:val="00C51765"/>
    <w:rsid w:val="00C51D89"/>
    <w:rsid w:val="00C525E1"/>
    <w:rsid w:val="00C55701"/>
    <w:rsid w:val="00C62117"/>
    <w:rsid w:val="00C623E6"/>
    <w:rsid w:val="00C62CBA"/>
    <w:rsid w:val="00C66F04"/>
    <w:rsid w:val="00C67086"/>
    <w:rsid w:val="00C70D9F"/>
    <w:rsid w:val="00C714E3"/>
    <w:rsid w:val="00C73661"/>
    <w:rsid w:val="00C74328"/>
    <w:rsid w:val="00C75C08"/>
    <w:rsid w:val="00C770FD"/>
    <w:rsid w:val="00C80759"/>
    <w:rsid w:val="00C81AF1"/>
    <w:rsid w:val="00C82DBC"/>
    <w:rsid w:val="00C82E99"/>
    <w:rsid w:val="00C845FD"/>
    <w:rsid w:val="00C85011"/>
    <w:rsid w:val="00C869A0"/>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C7165"/>
    <w:rsid w:val="00CD11F2"/>
    <w:rsid w:val="00CE2F62"/>
    <w:rsid w:val="00CE3CF5"/>
    <w:rsid w:val="00CE43B9"/>
    <w:rsid w:val="00CF3B27"/>
    <w:rsid w:val="00CF3BC0"/>
    <w:rsid w:val="00CF5725"/>
    <w:rsid w:val="00CF6082"/>
    <w:rsid w:val="00D03BFB"/>
    <w:rsid w:val="00D06AD8"/>
    <w:rsid w:val="00D1011C"/>
    <w:rsid w:val="00D10F18"/>
    <w:rsid w:val="00D133DA"/>
    <w:rsid w:val="00D16200"/>
    <w:rsid w:val="00D219BB"/>
    <w:rsid w:val="00D22846"/>
    <w:rsid w:val="00D2296F"/>
    <w:rsid w:val="00D238A7"/>
    <w:rsid w:val="00D23D3A"/>
    <w:rsid w:val="00D257AF"/>
    <w:rsid w:val="00D278E4"/>
    <w:rsid w:val="00D31079"/>
    <w:rsid w:val="00D34171"/>
    <w:rsid w:val="00D3627A"/>
    <w:rsid w:val="00D400D9"/>
    <w:rsid w:val="00D43C02"/>
    <w:rsid w:val="00D441D3"/>
    <w:rsid w:val="00D4454F"/>
    <w:rsid w:val="00D5035E"/>
    <w:rsid w:val="00D544F8"/>
    <w:rsid w:val="00D54D3A"/>
    <w:rsid w:val="00D5534B"/>
    <w:rsid w:val="00D55771"/>
    <w:rsid w:val="00D6037E"/>
    <w:rsid w:val="00D60DD2"/>
    <w:rsid w:val="00D61098"/>
    <w:rsid w:val="00D62E95"/>
    <w:rsid w:val="00D6322B"/>
    <w:rsid w:val="00D63B7D"/>
    <w:rsid w:val="00D63C43"/>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73C0"/>
    <w:rsid w:val="00D9742D"/>
    <w:rsid w:val="00DA2961"/>
    <w:rsid w:val="00DA37BD"/>
    <w:rsid w:val="00DA506C"/>
    <w:rsid w:val="00DA716F"/>
    <w:rsid w:val="00DA7A7A"/>
    <w:rsid w:val="00DB1C05"/>
    <w:rsid w:val="00DB1FA2"/>
    <w:rsid w:val="00DB2020"/>
    <w:rsid w:val="00DB3565"/>
    <w:rsid w:val="00DB35F9"/>
    <w:rsid w:val="00DB37AB"/>
    <w:rsid w:val="00DB3A1A"/>
    <w:rsid w:val="00DB6AA8"/>
    <w:rsid w:val="00DB73F2"/>
    <w:rsid w:val="00DB77DF"/>
    <w:rsid w:val="00DC56E7"/>
    <w:rsid w:val="00DC5883"/>
    <w:rsid w:val="00DD0501"/>
    <w:rsid w:val="00DD10B0"/>
    <w:rsid w:val="00DD3487"/>
    <w:rsid w:val="00DD3DD4"/>
    <w:rsid w:val="00DD3F23"/>
    <w:rsid w:val="00DD41B5"/>
    <w:rsid w:val="00DD4264"/>
    <w:rsid w:val="00DE0111"/>
    <w:rsid w:val="00DE10F4"/>
    <w:rsid w:val="00DE127E"/>
    <w:rsid w:val="00DE22E9"/>
    <w:rsid w:val="00DE43F3"/>
    <w:rsid w:val="00DE5462"/>
    <w:rsid w:val="00DE67B9"/>
    <w:rsid w:val="00DE6A65"/>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17CA6"/>
    <w:rsid w:val="00E20786"/>
    <w:rsid w:val="00E20AEE"/>
    <w:rsid w:val="00E20F76"/>
    <w:rsid w:val="00E211AD"/>
    <w:rsid w:val="00E22411"/>
    <w:rsid w:val="00E23124"/>
    <w:rsid w:val="00E2322F"/>
    <w:rsid w:val="00E23979"/>
    <w:rsid w:val="00E26EB3"/>
    <w:rsid w:val="00E30767"/>
    <w:rsid w:val="00E34ED7"/>
    <w:rsid w:val="00E3617A"/>
    <w:rsid w:val="00E420B1"/>
    <w:rsid w:val="00E42498"/>
    <w:rsid w:val="00E43941"/>
    <w:rsid w:val="00E45505"/>
    <w:rsid w:val="00E45837"/>
    <w:rsid w:val="00E50F9B"/>
    <w:rsid w:val="00E514B3"/>
    <w:rsid w:val="00E52E6B"/>
    <w:rsid w:val="00E53A43"/>
    <w:rsid w:val="00E54A2D"/>
    <w:rsid w:val="00E55184"/>
    <w:rsid w:val="00E56179"/>
    <w:rsid w:val="00E56648"/>
    <w:rsid w:val="00E60E8B"/>
    <w:rsid w:val="00E62F7C"/>
    <w:rsid w:val="00E64CA2"/>
    <w:rsid w:val="00E677D1"/>
    <w:rsid w:val="00E704DB"/>
    <w:rsid w:val="00E71666"/>
    <w:rsid w:val="00E71BAC"/>
    <w:rsid w:val="00E72E9A"/>
    <w:rsid w:val="00E73466"/>
    <w:rsid w:val="00E73BCE"/>
    <w:rsid w:val="00E73FBE"/>
    <w:rsid w:val="00E758FB"/>
    <w:rsid w:val="00E763E3"/>
    <w:rsid w:val="00E76AD2"/>
    <w:rsid w:val="00E76BDC"/>
    <w:rsid w:val="00E77247"/>
    <w:rsid w:val="00E77597"/>
    <w:rsid w:val="00E8333D"/>
    <w:rsid w:val="00E8584F"/>
    <w:rsid w:val="00E87F92"/>
    <w:rsid w:val="00E9155E"/>
    <w:rsid w:val="00E96C9A"/>
    <w:rsid w:val="00EA0950"/>
    <w:rsid w:val="00EA0BAF"/>
    <w:rsid w:val="00EA0F01"/>
    <w:rsid w:val="00EA2191"/>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1AB5"/>
    <w:rsid w:val="00EF26A1"/>
    <w:rsid w:val="00F026F4"/>
    <w:rsid w:val="00F02773"/>
    <w:rsid w:val="00F0352F"/>
    <w:rsid w:val="00F03DFD"/>
    <w:rsid w:val="00F05690"/>
    <w:rsid w:val="00F064F7"/>
    <w:rsid w:val="00F13400"/>
    <w:rsid w:val="00F1559A"/>
    <w:rsid w:val="00F16EF2"/>
    <w:rsid w:val="00F176AD"/>
    <w:rsid w:val="00F206ED"/>
    <w:rsid w:val="00F22FA0"/>
    <w:rsid w:val="00F243D7"/>
    <w:rsid w:val="00F24A5A"/>
    <w:rsid w:val="00F25E74"/>
    <w:rsid w:val="00F26DAA"/>
    <w:rsid w:val="00F33493"/>
    <w:rsid w:val="00F33D2A"/>
    <w:rsid w:val="00F34C03"/>
    <w:rsid w:val="00F40744"/>
    <w:rsid w:val="00F419BD"/>
    <w:rsid w:val="00F42FD9"/>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04F4"/>
    <w:rsid w:val="00F8172F"/>
    <w:rsid w:val="00F81930"/>
    <w:rsid w:val="00F819F4"/>
    <w:rsid w:val="00F855D4"/>
    <w:rsid w:val="00F85B16"/>
    <w:rsid w:val="00F923B3"/>
    <w:rsid w:val="00F92749"/>
    <w:rsid w:val="00F97D15"/>
    <w:rsid w:val="00FA4089"/>
    <w:rsid w:val="00FA5994"/>
    <w:rsid w:val="00FA7697"/>
    <w:rsid w:val="00FB17B6"/>
    <w:rsid w:val="00FB1A6C"/>
    <w:rsid w:val="00FB2C0C"/>
    <w:rsid w:val="00FB2C8B"/>
    <w:rsid w:val="00FB52E5"/>
    <w:rsid w:val="00FB6404"/>
    <w:rsid w:val="00FB6BF0"/>
    <w:rsid w:val="00FC1A4C"/>
    <w:rsid w:val="00FC1FB7"/>
    <w:rsid w:val="00FC4F27"/>
    <w:rsid w:val="00FC71A3"/>
    <w:rsid w:val="00FD03FE"/>
    <w:rsid w:val="00FD1A31"/>
    <w:rsid w:val="00FD4F5C"/>
    <w:rsid w:val="00FD6608"/>
    <w:rsid w:val="00FD7234"/>
    <w:rsid w:val="00FE038D"/>
    <w:rsid w:val="00FE2C07"/>
    <w:rsid w:val="00FE70A0"/>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link w:val="Heading1Char"/>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uiPriority w:val="9"/>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uiPriority w:val="9"/>
    <w:qFormat/>
    <w:rsid w:val="006E1F24"/>
    <w:pPr>
      <w:keepNext/>
      <w:numPr>
        <w:ilvl w:val="3"/>
        <w:numId w:val="1"/>
      </w:numPr>
      <w:outlineLvl w:val="3"/>
    </w:pPr>
    <w:rPr>
      <w:b/>
      <w:bCs/>
      <w:szCs w:val="28"/>
    </w:rPr>
  </w:style>
  <w:style w:type="paragraph" w:styleId="Heading5">
    <w:name w:val="heading 5"/>
    <w:basedOn w:val="Normal"/>
    <w:next w:val="Normal"/>
    <w:link w:val="Heading5Char"/>
    <w:uiPriority w:val="9"/>
    <w:qFormat/>
    <w:rsid w:val="00C51D89"/>
    <w:pPr>
      <w:numPr>
        <w:ilvl w:val="4"/>
        <w:numId w:val="1"/>
      </w:numPr>
      <w:spacing w:before="120"/>
      <w:outlineLvl w:val="4"/>
    </w:pPr>
    <w:rPr>
      <w:b/>
      <w:bCs/>
      <w:iCs/>
      <w:szCs w:val="26"/>
    </w:rPr>
  </w:style>
  <w:style w:type="paragraph" w:styleId="Heading6">
    <w:name w:val="heading 6"/>
    <w:basedOn w:val="Normal"/>
    <w:next w:val="Normal"/>
    <w:link w:val="Heading6Char"/>
    <w:uiPriority w:val="9"/>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92EAE"/>
    <w:rPr>
      <w:rFonts w:cs="Arial"/>
      <w:b/>
      <w:bCs/>
      <w:iCs/>
      <w:sz w:val="32"/>
      <w:szCs w:val="28"/>
    </w:rPr>
  </w:style>
  <w:style w:type="character" w:customStyle="1" w:styleId="Heading1Char">
    <w:name w:val="Heading 1 Char"/>
    <w:basedOn w:val="DefaultParagraphFont"/>
    <w:link w:val="Heading1"/>
    <w:uiPriority w:val="9"/>
    <w:rsid w:val="002078B2"/>
    <w:rPr>
      <w:rFonts w:cs="Arial"/>
      <w:b/>
      <w:bCs/>
      <w:kern w:val="32"/>
      <w:sz w:val="44"/>
      <w:szCs w:val="32"/>
    </w:rPr>
  </w:style>
  <w:style w:type="character" w:customStyle="1" w:styleId="Heading3Char">
    <w:name w:val="Heading 3 Char"/>
    <w:basedOn w:val="DefaultParagraphFont"/>
    <w:link w:val="Heading3"/>
    <w:uiPriority w:val="9"/>
    <w:rsid w:val="002078B2"/>
    <w:rPr>
      <w:rFonts w:cs="Arial"/>
      <w:b/>
      <w:bCs/>
      <w:sz w:val="26"/>
      <w:szCs w:val="26"/>
    </w:rPr>
  </w:style>
  <w:style w:type="character" w:customStyle="1" w:styleId="Heading4Char">
    <w:name w:val="Heading 4 Char"/>
    <w:basedOn w:val="DefaultParagraphFont"/>
    <w:link w:val="Heading4"/>
    <w:uiPriority w:val="9"/>
    <w:rsid w:val="002078B2"/>
    <w:rPr>
      <w:b/>
      <w:bCs/>
      <w:sz w:val="24"/>
      <w:szCs w:val="28"/>
    </w:rPr>
  </w:style>
  <w:style w:type="character" w:customStyle="1" w:styleId="Heading5Char">
    <w:name w:val="Heading 5 Char"/>
    <w:basedOn w:val="DefaultParagraphFont"/>
    <w:link w:val="Heading5"/>
    <w:uiPriority w:val="9"/>
    <w:rsid w:val="002078B2"/>
    <w:rPr>
      <w:b/>
      <w:bCs/>
      <w:iCs/>
      <w:sz w:val="24"/>
      <w:szCs w:val="26"/>
    </w:rPr>
  </w:style>
  <w:style w:type="character" w:customStyle="1" w:styleId="Heading6Char">
    <w:name w:val="Heading 6 Char"/>
    <w:basedOn w:val="DefaultParagraphFont"/>
    <w:link w:val="Heading6"/>
    <w:uiPriority w:val="9"/>
    <w:rsid w:val="002078B2"/>
    <w:rPr>
      <w:b/>
      <w:bCs/>
      <w:sz w:val="22"/>
      <w:szCs w:val="22"/>
    </w:rPr>
  </w:style>
  <w:style w:type="character" w:customStyle="1" w:styleId="Heading7Char">
    <w:name w:val="Heading 7 Char"/>
    <w:aliases w:val="Phụ lục cấp 1 Char"/>
    <w:basedOn w:val="DefaultParagraphFont"/>
    <w:link w:val="Heading7"/>
    <w:rsid w:val="002078B2"/>
    <w:rPr>
      <w:b/>
      <w:sz w:val="32"/>
      <w:szCs w:val="24"/>
    </w:rPr>
  </w:style>
  <w:style w:type="character" w:customStyle="1" w:styleId="Heading8Char">
    <w:name w:val="Heading 8 Char"/>
    <w:aliases w:val="Phụ lục cấp 2 Char"/>
    <w:basedOn w:val="DefaultParagraphFont"/>
    <w:link w:val="Heading8"/>
    <w:rsid w:val="002078B2"/>
    <w:rPr>
      <w:b/>
      <w:iCs/>
      <w:sz w:val="26"/>
      <w:szCs w:val="24"/>
    </w:rPr>
  </w:style>
  <w:style w:type="character" w:customStyle="1" w:styleId="Heading9Char">
    <w:name w:val="Heading 9 Char"/>
    <w:basedOn w:val="DefaultParagraphFont"/>
    <w:link w:val="Heading9"/>
    <w:rsid w:val="002078B2"/>
    <w:rPr>
      <w:rFonts w:cs="Arial"/>
      <w:sz w:val="24"/>
      <w:szCs w:val="22"/>
    </w:rPr>
  </w:style>
  <w:style w:type="paragraph" w:styleId="Title">
    <w:name w:val="Title"/>
    <w:basedOn w:val="Normal"/>
    <w:next w:val="Normal"/>
    <w:link w:val="TitleChar"/>
    <w:uiPriority w:val="10"/>
    <w:qFormat/>
    <w:rsid w:val="002078B2"/>
    <w:pPr>
      <w:keepNext/>
      <w:keepLines/>
      <w:spacing w:before="480"/>
    </w:pPr>
    <w:rPr>
      <w:b/>
      <w:sz w:val="72"/>
      <w:szCs w:val="72"/>
    </w:rPr>
  </w:style>
  <w:style w:type="character" w:customStyle="1" w:styleId="TitleChar">
    <w:name w:val="Title Char"/>
    <w:basedOn w:val="DefaultParagraphFont"/>
    <w:link w:val="Title"/>
    <w:uiPriority w:val="10"/>
    <w:rsid w:val="002078B2"/>
    <w:rPr>
      <w:b/>
      <w:sz w:val="72"/>
      <w:szCs w:val="72"/>
    </w:rPr>
  </w:style>
  <w:style w:type="paragraph" w:styleId="TOC4">
    <w:name w:val="toc 4"/>
    <w:basedOn w:val="Normal"/>
    <w:next w:val="Normal"/>
    <w:autoRedefine/>
    <w:uiPriority w:val="39"/>
    <w:rsid w:val="002078B2"/>
    <w:pPr>
      <w:spacing w:after="100"/>
      <w:ind w:left="720"/>
    </w:pPr>
  </w:style>
  <w:style w:type="character" w:customStyle="1" w:styleId="fontstyle01">
    <w:name w:val="fontstyle01"/>
    <w:basedOn w:val="DefaultParagraphFont"/>
    <w:rsid w:val="002078B2"/>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078B2"/>
    <w:rPr>
      <w:rFonts w:ascii="TimesNewRomanPS-BoldMT" w:hAnsi="TimesNewRomanPS-BoldMT" w:hint="default"/>
      <w:b/>
      <w:bCs/>
      <w:i w:val="0"/>
      <w:iCs w:val="0"/>
      <w:color w:val="000000"/>
      <w:sz w:val="44"/>
      <w:szCs w:val="44"/>
    </w:rPr>
  </w:style>
  <w:style w:type="character" w:customStyle="1" w:styleId="fontstyle31">
    <w:name w:val="fontstyle31"/>
    <w:basedOn w:val="DefaultParagraphFont"/>
    <w:rsid w:val="002078B2"/>
    <w:rPr>
      <w:rFonts w:ascii="SymbolMT" w:hAnsi="SymbolMT" w:hint="default"/>
      <w:b w:val="0"/>
      <w:bCs w:val="0"/>
      <w:i w:val="0"/>
      <w:iCs w:val="0"/>
      <w:color w:val="000000"/>
      <w:sz w:val="24"/>
      <w:szCs w:val="24"/>
    </w:rPr>
  </w:style>
  <w:style w:type="character" w:customStyle="1" w:styleId="fontstyle11">
    <w:name w:val="fontstyle11"/>
    <w:basedOn w:val="DefaultParagraphFont"/>
    <w:rsid w:val="002078B2"/>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2078B2"/>
    <w:pPr>
      <w:spacing w:before="100" w:beforeAutospacing="1" w:after="100" w:afterAutospacing="1" w:line="240" w:lineRule="auto"/>
      <w:jc w:val="left"/>
    </w:pPr>
  </w:style>
  <w:style w:type="character" w:customStyle="1" w:styleId="UnresolvedMention1">
    <w:name w:val="Unresolved Mention1"/>
    <w:uiPriority w:val="99"/>
    <w:semiHidden/>
    <w:unhideWhenUsed/>
    <w:rsid w:val="002078B2"/>
    <w:rPr>
      <w:color w:val="808080"/>
      <w:shd w:val="clear" w:color="auto" w:fill="E6E6E6"/>
    </w:rPr>
  </w:style>
  <w:style w:type="character" w:customStyle="1" w:styleId="usertext5">
    <w:name w:val="usertext5"/>
    <w:basedOn w:val="DefaultParagraphFont"/>
    <w:rsid w:val="002078B2"/>
    <w:rPr>
      <w:rFonts w:ascii="Arial" w:hAnsi="Arial" w:cs="Arial" w:hint="default"/>
      <w:color w:val="000000"/>
      <w:sz w:val="20"/>
      <w:szCs w:val="20"/>
    </w:rPr>
  </w:style>
  <w:style w:type="paragraph" w:styleId="TOC5">
    <w:name w:val="toc 5"/>
    <w:basedOn w:val="Normal"/>
    <w:next w:val="Normal"/>
    <w:autoRedefine/>
    <w:uiPriority w:val="39"/>
    <w:unhideWhenUsed/>
    <w:rsid w:val="002078B2"/>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078B2"/>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078B2"/>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078B2"/>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078B2"/>
    <w:pPr>
      <w:spacing w:before="0" w:after="100" w:line="259" w:lineRule="auto"/>
      <w:ind w:left="1760"/>
      <w:jc w:val="left"/>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078B2"/>
    <w:rPr>
      <w:color w:val="605E5C"/>
      <w:shd w:val="clear" w:color="auto" w:fill="E1DFDD"/>
    </w:rPr>
  </w:style>
  <w:style w:type="paragraph" w:styleId="Subtitle">
    <w:name w:val="Subtitle"/>
    <w:basedOn w:val="Normal"/>
    <w:next w:val="Normal"/>
    <w:link w:val="SubtitleChar"/>
    <w:uiPriority w:val="11"/>
    <w:qFormat/>
    <w:rsid w:val="002078B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078B2"/>
    <w:rPr>
      <w:rFonts w:ascii="Georgia" w:eastAsia="Georgia" w:hAnsi="Georgia" w:cs="Georgia"/>
      <w:i/>
      <w:color w:val="666666"/>
      <w:sz w:val="48"/>
      <w:szCs w:val="48"/>
    </w:rPr>
  </w:style>
  <w:style w:type="paragraph" w:styleId="Revision">
    <w:name w:val="Revision"/>
    <w:hidden/>
    <w:uiPriority w:val="99"/>
    <w:semiHidden/>
    <w:rsid w:val="002078B2"/>
    <w:rPr>
      <w:sz w:val="24"/>
      <w:szCs w:val="24"/>
    </w:rPr>
  </w:style>
  <w:style w:type="paragraph" w:styleId="EndnoteText">
    <w:name w:val="endnote text"/>
    <w:basedOn w:val="Normal"/>
    <w:link w:val="EndnoteTextChar"/>
    <w:rsid w:val="003B21F8"/>
    <w:pPr>
      <w:spacing w:before="0" w:after="0" w:line="240" w:lineRule="auto"/>
    </w:pPr>
    <w:rPr>
      <w:sz w:val="20"/>
      <w:szCs w:val="20"/>
    </w:rPr>
  </w:style>
  <w:style w:type="character" w:customStyle="1" w:styleId="EndnoteTextChar">
    <w:name w:val="Endnote Text Char"/>
    <w:basedOn w:val="DefaultParagraphFont"/>
    <w:link w:val="EndnoteText"/>
    <w:rsid w:val="003B21F8"/>
  </w:style>
  <w:style w:type="character" w:styleId="EndnoteReference">
    <w:name w:val="endnote reference"/>
    <w:basedOn w:val="DefaultParagraphFont"/>
    <w:rsid w:val="003B2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75084996">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12316</Words>
  <Characters>70205</Characters>
  <Application>Microsoft Office Word</Application>
  <DocSecurity>0</DocSecurity>
  <Lines>585</Lines>
  <Paragraphs>164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DUC1 PHUONG TRUNG</dc:creator>
  <cp:keywords/>
  <cp:lastModifiedBy>Phuong Trung Duc 20173030</cp:lastModifiedBy>
  <cp:revision>2</cp:revision>
  <dcterms:created xsi:type="dcterms:W3CDTF">2022-08-03T17:21:00Z</dcterms:created>
  <dcterms:modified xsi:type="dcterms:W3CDTF">2022-08-03T17:21:00Z</dcterms:modified>
</cp:coreProperties>
</file>